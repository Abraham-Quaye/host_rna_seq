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6BC78" w14:textId="1E2E12D1" w:rsidR="00727E54" w:rsidRPr="006453D9" w:rsidRDefault="00727E54" w:rsidP="005502A5">
      <w:pPr>
        <w:pStyle w:val="MDPI11articletype"/>
      </w:pPr>
      <w:r w:rsidRPr="006453D9">
        <w:t>Article</w:t>
      </w:r>
    </w:p>
    <w:p w14:paraId="2448FD18" w14:textId="28232C47" w:rsidR="00727E54" w:rsidRPr="005502A5" w:rsidRDefault="00727E54" w:rsidP="005502A5">
      <w:pPr>
        <w:pStyle w:val="MDPI12title"/>
      </w:pPr>
      <w:r w:rsidRPr="008F568C">
        <w:t xml:space="preserve">Turkey B </w:t>
      </w:r>
      <w:r w:rsidR="005502A5" w:rsidRPr="008F568C">
        <w:t xml:space="preserve">Cell </w:t>
      </w:r>
      <w:r w:rsidRPr="008F568C">
        <w:t xml:space="preserve">Transcriptome Profile During Turkey </w:t>
      </w:r>
      <w:r w:rsidR="005502A5">
        <w:br/>
      </w:r>
      <w:r w:rsidRPr="008F568C">
        <w:t xml:space="preserve">Hemorrhagic Enteritis Virus (THEV) Infection Highlights </w:t>
      </w:r>
      <w:r w:rsidR="005502A5">
        <w:br/>
      </w:r>
      <w:r w:rsidRPr="008F568C">
        <w:t xml:space="preserve">Upregulated Apoptosis and </w:t>
      </w:r>
      <w:r w:rsidRPr="005502A5">
        <w:t>Breakdown Pathways That May Mediate Immunosuppression</w:t>
      </w:r>
    </w:p>
    <w:p w14:paraId="1F224FB9" w14:textId="01DB0CB3" w:rsidR="00727E54" w:rsidRDefault="00727E54" w:rsidP="005502A5">
      <w:pPr>
        <w:pStyle w:val="MDPI13authornames"/>
      </w:pPr>
      <w:r w:rsidRPr="005502A5">
        <w:t>Abraham Quaye, Brett E. Pickett, Joel S. Griffitts, Bradford K. Berges</w:t>
      </w:r>
      <w:r w:rsidR="005502A5" w:rsidRPr="005502A5">
        <w:t xml:space="preserve"> and</w:t>
      </w:r>
      <w:r w:rsidRPr="005502A5">
        <w:t xml:space="preserve"> Brian D. Poole</w:t>
      </w:r>
      <w:r w:rsidR="005502A5" w:rsidRPr="005502A5">
        <w:t xml:space="preserve"> </w:t>
      </w:r>
      <w:r w:rsidRPr="005502A5">
        <w:t>*</w:t>
      </w:r>
    </w:p>
    <w:p w14:paraId="6AA3DA88" w14:textId="77ED5863" w:rsidR="00727E54" w:rsidRPr="00D945EC" w:rsidRDefault="00727E54" w:rsidP="005502A5">
      <w:pPr>
        <w:pStyle w:val="MDPI16affiliation"/>
        <w:ind w:left="2608" w:firstLine="0"/>
      </w:pPr>
      <w:r>
        <w:t>Department of Microbiology and Molecular Biology, Brigham Young University, Provo, UT, USA</w:t>
      </w:r>
    </w:p>
    <w:p w14:paraId="2B037FD4" w14:textId="4C8171AD" w:rsidR="00727E54" w:rsidRPr="00550626" w:rsidRDefault="005502A5" w:rsidP="005502A5">
      <w:pPr>
        <w:pStyle w:val="MDPI16affiliation"/>
      </w:pPr>
      <w:r w:rsidRPr="005502A5">
        <w:rPr>
          <w:b/>
        </w:rPr>
        <w:t>*</w:t>
      </w:r>
      <w:r w:rsidRPr="005502A5">
        <w:tab/>
        <w:t xml:space="preserve">Correspondence: </w:t>
      </w:r>
      <w:r w:rsidR="00727E54" w:rsidRPr="005502A5">
        <w:t>brian_poole@byu.edu</w:t>
      </w:r>
      <w:r w:rsidR="00727E54">
        <w:t>. 1-801-422-8092</w:t>
      </w:r>
    </w:p>
    <w:p w14:paraId="404BBB7C" w14:textId="77777777" w:rsidR="00727E54" w:rsidRPr="00B4706E" w:rsidRDefault="00727E54" w:rsidP="00B4706E">
      <w:pPr>
        <w:pStyle w:val="MDPI17abstract"/>
      </w:pPr>
      <w:r w:rsidRPr="00B4706E">
        <w:rPr>
          <w:b/>
        </w:rPr>
        <w:t xml:space="preserve">Abstract: </w:t>
      </w:r>
      <w:r w:rsidRPr="008F568C">
        <w:t xml:space="preserve">Infection with Turkey Hemorrhagic Enteritis Virus (THEV) can cause hemorrhagic enteritis, which affects young turkeys. This disease is characterized by bloody diarrhea and immunosuppression (IMS), which is attributed to apoptosis of infected B cells. Secondary infections due to IMS exacerbates economic losses. We performed the first transcriptomic analysis of a THEV infection to elucidate the mechanisms mediating THEV-induced IMS.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correlated with multiple biological processes including apoptosis, ER unfolded protein response, and cell maintenance. Multiple pro-apoptotic genes, including </w:t>
      </w:r>
      <w:r w:rsidRPr="008F568C">
        <w:rPr>
          <w:iCs/>
        </w:rPr>
        <w:t>APAF1, BMF, BAK1, and FAS</w:t>
      </w:r>
      <w:r w:rsidRPr="008F568C">
        <w:t xml:space="preserve"> were upregulated. Genes that play a role in ER stress-induced unfolded protein response including </w:t>
      </w:r>
      <w:r w:rsidRPr="008F568C">
        <w:rPr>
          <w:iCs/>
        </w:rPr>
        <w:t>VCP, UFD1, EDEM1, and ATF4</w:t>
      </w:r>
      <w:r w:rsidRPr="008F568C">
        <w:t xml:space="preserve"> were also upregulated and may contribute to apoptosis. Our data suggest that several biological processes and pathways including apoptosis and ER response to stress are important aspects of </w:t>
      </w:r>
      <w:r w:rsidRPr="00B4706E">
        <w:t>the host cell response to THEV infection. It is possible that interplay between multiple processes may mediate apoptosis of infected B-cells, leading to IMS.</w:t>
      </w:r>
    </w:p>
    <w:p w14:paraId="0B72481F" w14:textId="7CA29FBC" w:rsidR="00727E54" w:rsidRPr="00B4706E" w:rsidRDefault="00B4706E" w:rsidP="00B4706E">
      <w:pPr>
        <w:pStyle w:val="MDPI18keywords"/>
      </w:pPr>
      <w:r w:rsidRPr="00B4706E">
        <w:rPr>
          <w:b/>
        </w:rPr>
        <w:t>Keywords:</w:t>
      </w:r>
      <w:r w:rsidR="00727E54" w:rsidRPr="00B4706E">
        <w:rPr>
          <w:b/>
        </w:rPr>
        <w:t xml:space="preserve"> </w:t>
      </w:r>
      <w:r w:rsidR="00727E54" w:rsidRPr="00B4706E">
        <w:t>Turkey hemorrhagic enteritis virus (THEV)</w:t>
      </w:r>
      <w:r w:rsidRPr="00B4706E">
        <w:t xml:space="preserve">; </w:t>
      </w:r>
      <w:r w:rsidR="00727E54" w:rsidRPr="00B4706E">
        <w:t>Adenovirus</w:t>
      </w:r>
      <w:r w:rsidRPr="00B4706E">
        <w:t xml:space="preserve">; </w:t>
      </w:r>
      <w:r w:rsidR="00727E54" w:rsidRPr="00B4706E">
        <w:t>RNA sequencing</w:t>
      </w:r>
      <w:r w:rsidRPr="00B4706E">
        <w:t xml:space="preserve">; </w:t>
      </w:r>
      <w:r w:rsidR="00727E54" w:rsidRPr="00B4706E">
        <w:t>Apoptosis</w:t>
      </w:r>
      <w:r w:rsidRPr="00B4706E">
        <w:t xml:space="preserve">; </w:t>
      </w:r>
      <w:r w:rsidR="00727E54" w:rsidRPr="00B4706E">
        <w:t>Immunosuppression</w:t>
      </w:r>
      <w:r w:rsidRPr="00B4706E">
        <w:t xml:space="preserve">; </w:t>
      </w:r>
      <w:r w:rsidR="00727E54" w:rsidRPr="00B4706E">
        <w:t>ER stress</w:t>
      </w:r>
      <w:r w:rsidRPr="00B4706E">
        <w:t xml:space="preserve">; </w:t>
      </w:r>
      <w:r w:rsidR="00727E54" w:rsidRPr="00B4706E">
        <w:t>B cell</w:t>
      </w:r>
    </w:p>
    <w:p w14:paraId="3A457BA5" w14:textId="77777777" w:rsidR="00727E54" w:rsidRPr="00AB596F" w:rsidRDefault="00727E54" w:rsidP="00B4706E">
      <w:pPr>
        <w:pStyle w:val="MDPI19line"/>
      </w:pPr>
    </w:p>
    <w:p w14:paraId="16A52D21" w14:textId="25D57D35" w:rsidR="00727E54" w:rsidRPr="00AB596F" w:rsidRDefault="00B4706E" w:rsidP="00B4706E">
      <w:pPr>
        <w:pStyle w:val="MDPI21heading1"/>
      </w:pPr>
      <w:r>
        <w:t xml:space="preserve">1. </w:t>
      </w:r>
      <w:r w:rsidR="00727E54" w:rsidRPr="00AB596F">
        <w:t>Introduction</w:t>
      </w:r>
    </w:p>
    <w:p w14:paraId="59C109B4" w14:textId="345B9CBC" w:rsidR="00727E54" w:rsidRPr="00B4706E" w:rsidRDefault="00727E54" w:rsidP="00B4706E">
      <w:pPr>
        <w:pStyle w:val="MDPI31text"/>
        <w:rPr>
          <w:bCs/>
        </w:rPr>
      </w:pPr>
      <w:r w:rsidRPr="00453E71">
        <w:t xml:space="preserve">Turkey hemorrhagic enteritis virus (THEV) belongs to </w:t>
      </w:r>
      <w:ins w:id="0" w:author="Abraham Quaye" w:date="2025-02-07T15:56:00Z" w16du:dateUtc="2025-02-07T22:56:00Z">
        <w:r w:rsidR="00B7640F">
          <w:t xml:space="preserve">the </w:t>
        </w:r>
      </w:ins>
      <w:r w:rsidRPr="00453E71">
        <w:t xml:space="preserve">genus </w:t>
      </w:r>
      <w:r w:rsidRPr="00453E71">
        <w:rPr>
          <w:i/>
          <w:iCs/>
        </w:rPr>
        <w:t>Siadenovirus</w:t>
      </w:r>
      <w:r w:rsidRPr="00453E71">
        <w:t xml:space="preserve">, family </w:t>
      </w:r>
      <w:r w:rsidRPr="00453E71">
        <w:rPr>
          <w:i/>
          <w:iCs/>
        </w:rPr>
        <w:t>Adenoviridae</w:t>
      </w:r>
      <w:r w:rsidRPr="00453E71">
        <w:t xml:space="preserve">, and infects turkeys, chickens, and pheasants (1, 2).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 (3–6). The clinical disease usually persists in affected flocks for 7-10 days, causing death and economic losses. However, secondary bacterial infections may extend the duration of illness and increase mortality for an additional 2-3 weeks due </w:t>
      </w:r>
      <w:r w:rsidRPr="00453E71">
        <w:lastRenderedPageBreak/>
        <w:t>to the immunosuppressive nature of the virus, exacerbating the economic losses (5, 7).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(4, 5, 8–10).</w:t>
      </w:r>
    </w:p>
    <w:p w14:paraId="5D9E1980" w14:textId="77777777" w:rsidR="00727E54" w:rsidRDefault="00727E54" w:rsidP="00B4706E">
      <w:pPr>
        <w:pStyle w:val="MDPI31text"/>
        <w:rPr>
          <w:ins w:id="1" w:author="Abraham Quaye" w:date="2025-02-07T15:53:00Z" w16du:dateUtc="2025-02-07T22:53:00Z"/>
        </w:rPr>
      </w:pPr>
      <w:r w:rsidRPr="00453E71">
        <w:t>It is well established that THEV primarily infects and replicates in turkey B-cells of the bursa and spleen and to a lesser extent in macrophages, inducing apoptosis and necrosis (6, 8). Consequently, a significant drop in the number of B-cells (specifically, IgM+ B-cells) and macrophages ensues along with increased T-cell counts with abnormal ratios of T-cell subpopulations (CD4+ and CD8+) (6, 8, 11). The cell death seen in the infected B-cells and macrophages is generally proposed as the major cause of THEV-induced IMS as both humoral and cell-mediated immunity are impaired (5, 8).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w:rPr>
            <w:rFonts w:ascii="Cambria Math" w:hAnsi="Cambria Math"/>
          </w:rPr>
          <m:t>α</m:t>
        </m:r>
      </m:oMath>
      <w:r w:rsidRPr="00453E71">
        <w:t xml:space="preserve"> and IFN-</w:t>
      </w:r>
      <m:oMath>
        <m:r>
          <w:rPr>
            <w:rFonts w:ascii="Cambria Math" w:hAnsi="Cambria Math"/>
          </w:rPr>
          <m:t>β</m:t>
        </m:r>
      </m:oMath>
      <w:r w:rsidRPr="00453E71">
        <w:t>) and type II (IFN-</w:t>
      </w:r>
      <m:oMath>
        <m:r>
          <w:rPr>
            <w:rFonts w:ascii="Cambria Math" w:hAnsi="Cambria Math"/>
          </w:rPr>
          <m:t>γ</m:t>
        </m:r>
      </m:oMath>
      <w:r w:rsidRPr="00453E71">
        <w:t>) interferons as well as tumor necrosis factor (TNF), while activated macrophages secrete interleukin 6 (IL-6), TNF, and nitric oxide (NO). These cytokines may further contribute to apoptosis and necrosis in bystander splenocytes, culminating in IMS (8, 11) (Figure 1). However, the precise molecular mechanisms of THEV-induced IMS or the relevant intracellular signaling pathways are poorly understood (6). Elucidating the specific mechanisms and pathways of THEV-induced IMS is a crucial step in THEV research as it could present a means of mitigating IMS.</w:t>
      </w:r>
    </w:p>
    <w:p w14:paraId="28C2128A" w14:textId="77777777" w:rsidR="00B7640F" w:rsidRDefault="00B7640F" w:rsidP="00B7640F">
      <w:pPr>
        <w:pStyle w:val="CaptionedFigure"/>
        <w:jc w:val="right"/>
        <w:rPr>
          <w:ins w:id="2" w:author="Abraham Quaye" w:date="2025-02-07T15:53:00Z" w16du:dateUtc="2025-02-07T22:53:00Z"/>
        </w:rPr>
      </w:pPr>
      <w:ins w:id="3" w:author="Abraham Quaye" w:date="2025-02-07T15:53:00Z" w16du:dateUtc="2025-02-07T22:53:00Z">
        <w:r>
          <w:rPr>
            <w:noProof/>
          </w:rPr>
          <w:lastRenderedPageBreak/>
          <w:drawing>
            <wp:inline distT="0" distB="0" distL="0" distR="0" wp14:anchorId="25DAD1B8" wp14:editId="56AC3890">
              <wp:extent cx="5943600" cy="3969580"/>
              <wp:effectExtent l="0" t="0" r="0" b="0"/>
              <wp:docPr id="1" name="Picture"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wp:cNvGraphicFramePr/>
              <a:graphic xmlns:a="http://schemas.openxmlformats.org/drawingml/2006/main">
                <a:graphicData uri="http://schemas.openxmlformats.org/drawingml/2006/picture">
                  <pic:pic xmlns:pic="http://schemas.openxmlformats.org/drawingml/2006/picture">
                    <pic:nvPicPr>
                      <pic:cNvPr id="2" name="Picture" descr="results/imss_model.png"/>
                      <pic:cNvPicPr>
                        <a:picLocks noChangeAspect="1" noChangeArrowheads="1"/>
                      </pic:cNvPicPr>
                    </pic:nvPicPr>
                    <pic:blipFill>
                      <a:blip r:embed="rId7"/>
                      <a:stretch>
                        <a:fillRect/>
                      </a:stretch>
                    </pic:blipFill>
                    <pic:spPr bwMode="auto">
                      <a:xfrm>
                        <a:off x="0" y="0"/>
                        <a:ext cx="5943600" cy="3969580"/>
                      </a:xfrm>
                      <a:prstGeom prst="rect">
                        <a:avLst/>
                      </a:prstGeom>
                      <a:noFill/>
                      <a:ln w="9525">
                        <a:noFill/>
                        <a:headEnd/>
                        <a:tailEnd/>
                      </a:ln>
                    </pic:spPr>
                  </pic:pic>
                </a:graphicData>
              </a:graphic>
            </wp:inline>
          </w:drawing>
        </w:r>
      </w:ins>
    </w:p>
    <w:p w14:paraId="5D1A2CB0" w14:textId="1E5D06DD" w:rsidR="00B7640F" w:rsidRPr="0052679F" w:rsidRDefault="00B7640F">
      <w:pPr>
        <w:pStyle w:val="ImageCaption"/>
        <w:jc w:val="both"/>
        <w:pPrChange w:id="4" w:author="Abraham Quaye" w:date="2025-02-07T15:54:00Z" w16du:dateUtc="2025-02-07T22:54:00Z">
          <w:pPr>
            <w:pStyle w:val="MDPI31text"/>
          </w:pPr>
        </w:pPrChange>
      </w:pPr>
      <w:ins w:id="5" w:author="Abraham Quaye" w:date="2025-02-07T15:53:00Z" w16du:dateUtc="2025-02-07T22:53:00Z">
        <w:r w:rsidRPr="00B7640F">
          <w:rPr>
            <w:rFonts w:ascii="Palatino Linotype" w:hAnsi="Palatino Linotype"/>
            <w:b/>
            <w:bCs/>
          </w:rPr>
          <w:t>Figure 1.</w:t>
        </w:r>
        <w:r w:rsidRPr="00B7640F">
          <w:rPr>
            <w:rFonts w:ascii="Palatino Linotype" w:hAnsi="Palatino Linotype"/>
          </w:rPr>
          <w:t xml:space="preserve">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w:t>
        </w:r>
        <w:r w:rsidRPr="00B7640F">
          <w:rPr>
            <w:rFonts w:ascii="Palatino Linotype" w:hAnsi="Palatino Linotype"/>
            <w:i/>
            <w:iCs/>
          </w:rPr>
          <w:t>et al.</w:t>
        </w:r>
        <w:r w:rsidRPr="00B7640F">
          <w:rPr>
            <w:rFonts w:ascii="Palatino Linotype" w:hAnsi="Palatino Linotype"/>
          </w:rPr>
          <w:t xml:space="preserve"> (8).</w:t>
        </w:r>
      </w:ins>
    </w:p>
    <w:p w14:paraId="15453EE9" w14:textId="77777777" w:rsidR="00727E54" w:rsidRPr="00B4706E" w:rsidRDefault="00727E54" w:rsidP="00B4706E">
      <w:pPr>
        <w:pStyle w:val="MDPI31text"/>
        <w:rPr>
          <w:bCs/>
        </w:rPr>
      </w:pPr>
      <w:r w:rsidRPr="00453E71">
        <w:t>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 (12–16).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 (17, 18).</w:t>
      </w:r>
    </w:p>
    <w:p w14:paraId="1C8B2A58" w14:textId="58617602" w:rsidR="00B4706E" w:rsidRDefault="00727E54" w:rsidP="00B4706E">
      <w:pPr>
        <w:pStyle w:val="MDPI31text"/>
      </w:pPr>
      <w:r w:rsidRPr="00453E71">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 </w:t>
      </w:r>
    </w:p>
    <w:p w14:paraId="2DF92157" w14:textId="77777777" w:rsidR="00B4706E" w:rsidRDefault="00B4706E">
      <w:pPr>
        <w:spacing w:line="240" w:lineRule="auto"/>
        <w:jc w:val="left"/>
        <w:rPr>
          <w:rFonts w:eastAsia="Times New Roman"/>
          <w:snapToGrid w:val="0"/>
          <w:szCs w:val="22"/>
          <w:lang w:eastAsia="de-DE" w:bidi="en-US"/>
          <w14:ligatures w14:val="standardContextual"/>
        </w:rPr>
      </w:pPr>
      <w:r>
        <w:br w:type="page"/>
      </w:r>
    </w:p>
    <w:p w14:paraId="21E42034" w14:textId="285BA1BF" w:rsidR="00727E54" w:rsidRPr="007D4B66" w:rsidRDefault="00B4706E" w:rsidP="00B4706E">
      <w:pPr>
        <w:pStyle w:val="MDPI21heading1"/>
      </w:pPr>
      <w:r>
        <w:rPr>
          <w:lang w:eastAsia="zh-CN"/>
        </w:rPr>
        <w:lastRenderedPageBreak/>
        <w:t xml:space="preserve">2. </w:t>
      </w:r>
      <w:r w:rsidR="00727E54" w:rsidRPr="00AB596F">
        <w:t>Materials and Methods</w:t>
      </w:r>
      <w:bookmarkStart w:id="6" w:name="materials-and-methods"/>
    </w:p>
    <w:p w14:paraId="47B42123" w14:textId="5503DF25" w:rsidR="00727E54" w:rsidRPr="00B4706E" w:rsidRDefault="00B4706E" w:rsidP="00B4706E">
      <w:pPr>
        <w:pStyle w:val="MDPI22heading2"/>
      </w:pPr>
      <w:bookmarkStart w:id="7" w:name="cell-culture-and-infection"/>
      <w:r>
        <w:t xml:space="preserve">2.1. </w:t>
      </w:r>
      <w:r w:rsidR="00727E54" w:rsidRPr="00B4706E">
        <w:t xml:space="preserve">Cell </w:t>
      </w:r>
      <w:r w:rsidRPr="00B4706E">
        <w:t xml:space="preserve">Culture </w:t>
      </w:r>
      <w:r w:rsidR="00727E54" w:rsidRPr="00B4706E">
        <w:t>and Infection</w:t>
      </w:r>
    </w:p>
    <w:p w14:paraId="64682909" w14:textId="77777777" w:rsidR="00727E54" w:rsidRPr="00B4706E" w:rsidRDefault="00727E54" w:rsidP="00B4706E">
      <w:pPr>
        <w:pStyle w:val="MDPI31text"/>
        <w:rPr>
          <w:bCs/>
        </w:rPr>
      </w:pPr>
      <w:r w:rsidRPr="007D4B66">
        <w:t>The Turkey B-cell line (MDTC-RP19, ATCC CRL-8135) was grown as a suspension culture in 1:1 complete Leibovitz’s L-15/McCoy’s 5A medium with 10% fetal bovine serum (FBS), 20% chicken serum (</w:t>
      </w:r>
      <w:proofErr w:type="spellStart"/>
      <w:r w:rsidRPr="007D4B66">
        <w:t>ChS</w:t>
      </w:r>
      <w:proofErr w:type="spellEnd"/>
      <w:r w:rsidRPr="007D4B66">
        <w:t xml:space="preserve">), 5% </w:t>
      </w:r>
      <w:proofErr w:type="spellStart"/>
      <w:r w:rsidRPr="007D4B66">
        <w:t>tryptose</w:t>
      </w:r>
      <w:proofErr w:type="spellEnd"/>
      <w:r w:rsidRPr="007D4B66">
        <w:t xml:space="preserve"> phosphate broth (TPB), and 1% antibiotic solution (100 U/mL Penicillin and 100</w:t>
      </w:r>
      <m:oMath>
        <m:r>
          <w:rPr>
            <w:rFonts w:ascii="Cambria Math" w:hAnsi="Cambria Math"/>
          </w:rPr>
          <m:t>μg</m:t>
        </m:r>
      </m:oMath>
      <w:r w:rsidRPr="007D4B66">
        <w:t>/mL Streptomycin), at 41</w:t>
      </w:r>
      <w:r w:rsidRPr="007D4B66">
        <w:rPr>
          <w:vertAlign w:val="superscript"/>
        </w:rPr>
        <w:t>o</w:t>
      </w:r>
      <w:r w:rsidRPr="007D4B66">
        <w:t>C in a humidified atmosphere with 5% CO</w:t>
      </w:r>
      <w:r w:rsidRPr="007D4B66">
        <w:rPr>
          <w:vertAlign w:val="subscript"/>
        </w:rPr>
        <w:t>2</w:t>
      </w:r>
      <w:r w:rsidRPr="007D4B66">
        <w:t xml:space="preserve">. Infected cells were maintained in 1:1 serum-reduced Leibovitz’s L15/McCoy’s 5A media (SRLM) with 2.5% FBS, 5% </w:t>
      </w:r>
      <w:proofErr w:type="spellStart"/>
      <w:r w:rsidRPr="007D4B66">
        <w:t>ChS</w:t>
      </w:r>
      <w:proofErr w:type="spellEnd"/>
      <w:r w:rsidRPr="007D4B66">
        <w:t xml:space="preserve">, 1.2% TPB, and 1% antibiotic solution. A commercially available THEV vaccine was purchased from Hygieia Biological Labs (VAS strain). The stock virus was titrated using an in-house qPCR assay with titer expressed as genome copy number (GCN)/mL, similar to </w:t>
      </w:r>
      <w:proofErr w:type="spellStart"/>
      <w:r w:rsidRPr="007D4B66">
        <w:t>Mahshoub</w:t>
      </w:r>
      <w:proofErr w:type="spellEnd"/>
      <w:r w:rsidRPr="007D4B66">
        <w:t xml:space="preserve"> </w:t>
      </w:r>
      <w:r w:rsidRPr="007D4B66">
        <w:rPr>
          <w:i/>
          <w:iCs/>
        </w:rPr>
        <w:t>et al</w:t>
      </w:r>
      <w:r w:rsidRPr="007D4B66">
        <w:t xml:space="preserve"> (19). Cells were THEV-infected or mock-infected in triplicates or duplicates, respectively at a multiplicity of infection (MOI) of 100 GCN/cell, incubated at 41</w:t>
      </w:r>
      <w:r w:rsidRPr="007D4B66">
        <w:rPr>
          <w:vertAlign w:val="superscript"/>
        </w:rPr>
        <w:t>o</w:t>
      </w:r>
      <w:r w:rsidRPr="007D4B66">
        <w:t>C for 1 hour, and washed three times with phosphate buffered saline (PBS) to remove unattached virus particles. At each time point (4-, 12-, 24-, and 72-hpi), triplicate (THEV-infected) and duplicate (mock-infected) samples were harvested for total RNA extraction.</w:t>
      </w:r>
    </w:p>
    <w:p w14:paraId="0AFB18A3" w14:textId="45F45921" w:rsidR="00727E54" w:rsidRPr="00B4706E" w:rsidRDefault="00B4706E" w:rsidP="00B4706E">
      <w:pPr>
        <w:pStyle w:val="MDPI22heading2"/>
        <w:spacing w:before="240"/>
      </w:pPr>
      <w:bookmarkStart w:id="8" w:name="rna-extraction-and-sequencing"/>
      <w:bookmarkEnd w:id="7"/>
      <w:r>
        <w:t xml:space="preserve">2.2. </w:t>
      </w:r>
      <w:r w:rsidR="00727E54" w:rsidRPr="00B4706E">
        <w:t>RNA Extraction and Sequencing</w:t>
      </w:r>
    </w:p>
    <w:p w14:paraId="5DECDAF0" w14:textId="77777777" w:rsidR="00727E54" w:rsidRPr="00B4706E" w:rsidRDefault="00727E54" w:rsidP="00B4706E">
      <w:pPr>
        <w:pStyle w:val="MDPI31text"/>
        <w:rPr>
          <w:bCs/>
        </w:rPr>
      </w:pPr>
      <w:r w:rsidRPr="007D4B66">
        <w:t xml:space="preserve">Total RNA was extracted from infected cells using the </w:t>
      </w:r>
      <w:proofErr w:type="spellStart"/>
      <w:r w:rsidRPr="007D4B66">
        <w:t>Thermofisher</w:t>
      </w:r>
      <w:proofErr w:type="spellEnd"/>
      <w:r w:rsidRPr="007D4B66">
        <w:t xml:space="preserve"> </w:t>
      </w:r>
      <w:proofErr w:type="spellStart"/>
      <w:r w:rsidRPr="007D4B66">
        <w:t>RNAqueous</w:t>
      </w:r>
      <w:proofErr w:type="spellEnd"/>
      <w:r w:rsidRPr="007D4B66">
        <w:t xml:space="preserve">™-4PCR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samples with an RNA integrity number (RIN) &lt; 7 were excluded. Poly(A) RNA-seq library was prepared following Illumina’s </w:t>
      </w:r>
      <w:proofErr w:type="spellStart"/>
      <w:r w:rsidRPr="007D4B66">
        <w:t>TruSeq</w:t>
      </w:r>
      <w:proofErr w:type="spellEnd"/>
      <w:r w:rsidRPr="007D4B66">
        <w:t xml:space="preserve">-stranded-mRNA sample preparation protocol. Paired-end sequencing, generating 149 bp reads was performed on the Illumina </w:t>
      </w:r>
      <w:proofErr w:type="spellStart"/>
      <w:r w:rsidRPr="007D4B66">
        <w:t>NovaSeq</w:t>
      </w:r>
      <w:proofErr w:type="spellEnd"/>
      <w:r w:rsidRPr="007D4B66">
        <w:t xml:space="preserve"> 6000 sequencing system. The paired-end 149 bp sequences obtained during this study and all expression data have been submitted to the Gene Expression Omnibus database, under accession no GSE286211</w:t>
      </w:r>
    </w:p>
    <w:p w14:paraId="62980C17" w14:textId="72E1804A" w:rsidR="00727E54" w:rsidRPr="00B4706E" w:rsidRDefault="00B4706E" w:rsidP="00B4706E">
      <w:pPr>
        <w:pStyle w:val="MDPI22heading2"/>
        <w:spacing w:before="240"/>
      </w:pPr>
      <w:bookmarkStart w:id="9" w:name="quality-control-and-mapping-process"/>
      <w:bookmarkEnd w:id="8"/>
      <w:r>
        <w:t xml:space="preserve">2.3. </w:t>
      </w:r>
      <w:r w:rsidR="00727E54" w:rsidRPr="00B4706E">
        <w:t>Quality Control and Mapping Process</w:t>
      </w:r>
    </w:p>
    <w:p w14:paraId="7E14C590" w14:textId="392973E7" w:rsidR="00727E54" w:rsidRPr="00B4706E" w:rsidRDefault="00727E54" w:rsidP="00B4706E">
      <w:pPr>
        <w:pStyle w:val="MDPI31text"/>
        <w:rPr>
          <w:bCs/>
          <w:color w:val="auto"/>
        </w:rPr>
      </w:pPr>
      <w:r w:rsidRPr="00B4706E">
        <w:rPr>
          <w:color w:val="auto"/>
        </w:rPr>
        <w:t xml:space="preserve">Sequencing reads were processed following a well-established protocol described by </w:t>
      </w:r>
      <w:proofErr w:type="spellStart"/>
      <w:r w:rsidRPr="00B4706E">
        <w:rPr>
          <w:color w:val="auto"/>
        </w:rPr>
        <w:t>Pertea</w:t>
      </w:r>
      <w:proofErr w:type="spellEnd"/>
      <w:r w:rsidRPr="00B4706E">
        <w:rPr>
          <w:color w:val="auto"/>
        </w:rPr>
        <w:t xml:space="preserve"> </w:t>
      </w:r>
      <w:r w:rsidRPr="00B4706E">
        <w:rPr>
          <w:i/>
          <w:iCs/>
          <w:color w:val="auto"/>
        </w:rPr>
        <w:t>et al</w:t>
      </w:r>
      <w:r w:rsidRPr="00B4706E">
        <w:rPr>
          <w:color w:val="auto"/>
        </w:rPr>
        <w:t xml:space="preserve"> (20), using </w:t>
      </w:r>
      <w:proofErr w:type="spellStart"/>
      <w:r w:rsidRPr="00B4706E">
        <w:rPr>
          <w:color w:val="auto"/>
        </w:rPr>
        <w:t>Snakemake</w:t>
      </w:r>
      <w:proofErr w:type="spellEnd"/>
      <w:r w:rsidRPr="00B4706E">
        <w:rPr>
          <w:color w:val="auto"/>
        </w:rPr>
        <w:t xml:space="preserve"> - version 7.32.4 (21), a popular workflow management system to drive the pipeline. Briefly, raw sequencing reads were trimmed with </w:t>
      </w:r>
      <w:proofErr w:type="spellStart"/>
      <w:r w:rsidRPr="00B4706E">
        <w:rPr>
          <w:color w:val="auto"/>
        </w:rPr>
        <w:t>Cutadapt</w:t>
      </w:r>
      <w:proofErr w:type="spellEnd"/>
      <w:r w:rsidRPr="00B4706E">
        <w:rPr>
          <w:color w:val="auto"/>
        </w:rPr>
        <w:t xml:space="preserve"> - version 1.10 (22) and the quality of trimmed reads evaluated using the </w:t>
      </w:r>
      <w:proofErr w:type="spellStart"/>
      <w:r w:rsidRPr="00B4706E">
        <w:rPr>
          <w:color w:val="auto"/>
        </w:rPr>
        <w:t>FastQC</w:t>
      </w:r>
      <w:proofErr w:type="spellEnd"/>
      <w:r w:rsidRPr="00B4706E">
        <w:rPr>
          <w:color w:val="auto"/>
        </w:rPr>
        <w:t xml:space="preserve"> software, version 0.12.1 (Bioinformatics Group at the </w:t>
      </w:r>
      <w:proofErr w:type="spellStart"/>
      <w:r w:rsidRPr="00B4706E">
        <w:rPr>
          <w:color w:val="auto"/>
        </w:rPr>
        <w:t>Babraham</w:t>
      </w:r>
      <w:proofErr w:type="spellEnd"/>
      <w:r w:rsidRPr="00B4706E">
        <w:rPr>
          <w:color w:val="auto"/>
        </w:rPr>
        <w:t xml:space="preserve"> Institute, Cambridge, United Kingdom; www.bioinformatics.babraham.ac.uk), achieving an overall Mean Sequence Quality (PHRED Score) of 36. Trimmed reads were mapped </w:t>
      </w:r>
      <w:ins w:id="10" w:author="Abraham Quaye" w:date="2025-02-07T16:37:00Z" w16du:dateUtc="2025-02-07T23:37:00Z">
        <w:r w:rsidR="00D14CDD">
          <w:rPr>
            <w:color w:val="auto"/>
          </w:rPr>
          <w:t xml:space="preserve">to </w:t>
        </w:r>
      </w:ins>
      <w:r w:rsidRPr="00B4706E">
        <w:rPr>
          <w:color w:val="auto"/>
        </w:rPr>
        <w:t>the reference turkey (</w:t>
      </w:r>
      <w:r w:rsidRPr="00B4706E">
        <w:rPr>
          <w:i/>
          <w:iCs/>
          <w:color w:val="auto"/>
        </w:rPr>
        <w:t>Meleagris gallopavo</w:t>
      </w:r>
      <w:r w:rsidRPr="00B4706E">
        <w:rPr>
          <w:color w:val="auto"/>
        </w:rPr>
        <w:t>) genome file GCF_000146605.3_Turkey_5.1_genomic.fna.gz from NCBI (genome build: melGal5) (</w:t>
      </w:r>
      <w:hyperlink r:id="rId8">
        <w:r w:rsidRPr="00B4706E">
          <w:rPr>
            <w:rStyle w:val="Hyperlink"/>
            <w:bCs/>
            <w:color w:val="auto"/>
            <w:szCs w:val="20"/>
          </w:rPr>
          <w:t>https://ftp.ncbi.nlm.nih.gov/genomes/all/GCF/000/146/605/GCF_000146605.3_Turkey_5.1/</w:t>
        </w:r>
      </w:hyperlink>
      <w:r w:rsidRPr="00B4706E">
        <w:rPr>
          <w:color w:val="auto"/>
        </w:rPr>
        <w:t xml:space="preserve">) with Hisat2 - version 2.2.1 (20) using the accompanying gene transfer format (GTF) annotation file (GCF_000146605.3_Turkey_5.1_genomic.gtf.gz) to build a genomic index. </w:t>
      </w:r>
      <w:proofErr w:type="spellStart"/>
      <w:r w:rsidRPr="00B4706E">
        <w:rPr>
          <w:color w:val="auto"/>
        </w:rPr>
        <w:t>Samtools</w:t>
      </w:r>
      <w:proofErr w:type="spellEnd"/>
      <w:r w:rsidRPr="00B4706E">
        <w:rPr>
          <w:color w:val="auto"/>
        </w:rPr>
        <w:t xml:space="preserve"> - version 1.21 was used to convert the output Sequence Alignment Map (SAM) file to the Binary Alignment Map (BAM) format. The StringTie (v2.2.1) software (20), set to expression estimation mode was used to generate normalized gene expression estimates from the BAM files for genes in the reference GTF file after which the prepDE.py3 script was used </w:t>
      </w:r>
      <w:r w:rsidRPr="00B4706E">
        <w:rPr>
          <w:color w:val="auto"/>
        </w:rPr>
        <w:lastRenderedPageBreak/>
        <w:t>to extract read count information from the StringTie gene expression files, providing an expression-count matrix for downstream DEG analysis.</w:t>
      </w:r>
    </w:p>
    <w:p w14:paraId="7DEC2523" w14:textId="4B6B2FFB" w:rsidR="00727E54" w:rsidRPr="00B4706E" w:rsidRDefault="00B4706E" w:rsidP="00B4706E">
      <w:pPr>
        <w:pStyle w:val="MDPI22heading2"/>
        <w:spacing w:before="240"/>
      </w:pPr>
      <w:bookmarkStart w:id="11" w:name="X750ecba245d8e213ee0ceddd05aa3c7d73951fa"/>
      <w:bookmarkEnd w:id="9"/>
      <w:r>
        <w:t xml:space="preserve">2.4. </w:t>
      </w:r>
      <w:r w:rsidR="00727E54" w:rsidRPr="00B4706E">
        <w:t>DEG Analysis and Functional Enrichment Analysis</w:t>
      </w:r>
    </w:p>
    <w:p w14:paraId="6759AB6B" w14:textId="77777777" w:rsidR="00727E54" w:rsidRPr="00B4706E" w:rsidRDefault="00727E54" w:rsidP="00B4706E">
      <w:pPr>
        <w:pStyle w:val="MDPI31text"/>
        <w:rPr>
          <w:bCs/>
        </w:rPr>
      </w:pPr>
      <w:r w:rsidRPr="007D4B66">
        <w:t xml:space="preserve">DEG analysis between mock- and THEV-infected samples was performed using DESeq2 (23), which employs a Negative Binomial distribution model for determining statistical significance when comparing read counts from multiple replicates. Genes with (FDR)-adjusted P-value </w:t>
      </w:r>
      <m:oMath>
        <m:r>
          <m:rPr>
            <m:sty m:val="p"/>
          </m:rPr>
          <w:rPr>
            <w:rFonts w:ascii="Cambria Math" w:hAnsi="Cambria Math"/>
          </w:rPr>
          <m:t>≤</m:t>
        </m:r>
      </m:oMath>
      <w:r w:rsidRPr="007D4B66">
        <w:t xml:space="preserve"> 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 (24) with </w:t>
      </w:r>
      <w:r w:rsidRPr="007D4B66">
        <w:rPr>
          <w:i/>
          <w:iCs/>
        </w:rPr>
        <w:t>M. gallopavo</w:t>
      </w:r>
      <w:r w:rsidRPr="007D4B66">
        <w:t xml:space="preserve"> as the reference organism. Results with </w:t>
      </w:r>
      <w:proofErr w:type="spellStart"/>
      <w:r w:rsidRPr="007D4B66">
        <w:t>P</w:t>
      </w:r>
      <w:r w:rsidRPr="007D4B66">
        <w:rPr>
          <w:vertAlign w:val="subscript"/>
        </w:rPr>
        <w:t>adjusted</w:t>
      </w:r>
      <w:proofErr w:type="spellEnd"/>
      <w:r w:rsidRPr="007D4B66">
        <w:t xml:space="preserve">-value </w:t>
      </w:r>
      <m:oMath>
        <m:r>
          <m:rPr>
            <m:sty m:val="p"/>
          </m:rPr>
          <w:rPr>
            <w:rFonts w:ascii="Cambria Math" w:hAnsi="Cambria Math"/>
          </w:rPr>
          <m:t>≤</m:t>
        </m:r>
      </m:oMath>
      <w:r w:rsidRPr="007D4B66">
        <w:t xml:space="preserve"> 0.05 were included as functionally enriched. All visualization plots were made using ggplot2, pheatmap, and ggvenn R packages (25–27).</w:t>
      </w:r>
    </w:p>
    <w:p w14:paraId="761223E0" w14:textId="3284E802" w:rsidR="00727E54" w:rsidRPr="00B4706E" w:rsidRDefault="00B4706E" w:rsidP="00B4706E">
      <w:pPr>
        <w:pStyle w:val="MDPI22heading2"/>
        <w:spacing w:before="240"/>
      </w:pPr>
      <w:bookmarkStart w:id="12" w:name="X57ce605da03666a80a34cf0c6ec1aa107314306"/>
      <w:bookmarkEnd w:id="11"/>
      <w:r>
        <w:t xml:space="preserve">2.5. </w:t>
      </w:r>
      <w:r w:rsidR="00727E54" w:rsidRPr="00B4706E">
        <w:t>Validation of DEGs by Reverse Transcriptase Quantitative PCR (RT-qPCR)</w:t>
      </w:r>
    </w:p>
    <w:p w14:paraId="30F739D1" w14:textId="47348CD1" w:rsidR="00727E54" w:rsidRPr="00B4706E" w:rsidRDefault="00727E54" w:rsidP="00B4706E">
      <w:pPr>
        <w:pStyle w:val="MDPI31text"/>
        <w:rPr>
          <w:bCs/>
          <w:color w:val="auto"/>
        </w:rPr>
      </w:pPr>
      <w:r w:rsidRPr="00B4706E">
        <w:rPr>
          <w:color w:val="auto"/>
        </w:rPr>
        <w:t>The gene expression levels of representative DEGs (</w:t>
      </w:r>
      <w:r w:rsidRPr="00B4706E">
        <w:rPr>
          <w:i/>
          <w:iCs/>
          <w:color w:val="auto"/>
        </w:rPr>
        <w:t>APAF1, BMF, FADD, PDCD4, MADD, VCP, UFD1, EDEM1, EIF3D, EIF3M, RPL8, RPL10A</w:t>
      </w:r>
      <w:r w:rsidRPr="00B4706E">
        <w:rPr>
          <w:color w:val="auto"/>
        </w:rPr>
        <w:t xml:space="preserve">) were validated by quantification of relative mRNA levels with turkey </w:t>
      </w:r>
      <w:r w:rsidRPr="00B4706E">
        <w:rPr>
          <w:i/>
          <w:iCs/>
          <w:color w:val="auto"/>
        </w:rPr>
        <w:t>GAPDH</w:t>
      </w:r>
      <w:r w:rsidRPr="00B4706E">
        <w:rPr>
          <w:color w:val="auto"/>
        </w:rPr>
        <w:t xml:space="preserve"> mRNA levels as the control gene. Briefly, the cells were infected</w:t>
      </w:r>
      <w:ins w:id="13" w:author="Abraham Quaye" w:date="2025-02-10T00:50:00Z" w16du:dateUtc="2025-02-10T07:50:00Z">
        <w:r w:rsidR="00907F86">
          <w:rPr>
            <w:color w:val="auto"/>
          </w:rPr>
          <w:t>,</w:t>
        </w:r>
      </w:ins>
      <w:r w:rsidRPr="00B4706E">
        <w:rPr>
          <w:color w:val="auto"/>
        </w:rPr>
        <w:t xml:space="preserve"> and RNA extracted as described for the RNA sequencing samples with three biological replicates at 12- and 24-hpi each for both THEV-infected or mock-infected samples. First-strand cDNA synthesis of total RNA was performed with an oligo-dT primer to amplify poly-A-tailed mRNA using </w:t>
      </w:r>
      <w:proofErr w:type="spellStart"/>
      <w:r w:rsidRPr="00B4706E">
        <w:rPr>
          <w:color w:val="auto"/>
        </w:rPr>
        <w:t>SuperScript</w:t>
      </w:r>
      <w:proofErr w:type="spellEnd"/>
      <w:r w:rsidRPr="00B4706E">
        <w:rPr>
          <w:color w:val="auto"/>
        </w:rPr>
        <w:t xml:space="preserve">™ IV First-Strand Synthesis System. The parent RNA was digested using RNase H after cDNA synthesis was complete to ensured that only cDNA remained as the template for the RT-qPCR quantification. The RT-qPCR was performed with the </w:t>
      </w:r>
      <w:proofErr w:type="spellStart"/>
      <w:r w:rsidRPr="00B4706E">
        <w:rPr>
          <w:color w:val="auto"/>
        </w:rPr>
        <w:t>PowerUp</w:t>
      </w:r>
      <w:proofErr w:type="spellEnd"/>
      <w:r w:rsidRPr="00B4706E">
        <w:rPr>
          <w:color w:val="auto"/>
        </w:rPr>
        <w:t xml:space="preserve">™ SYBR™ Green master mix from Applied Biosystems with primers designed manually in the </w:t>
      </w:r>
      <w:proofErr w:type="spellStart"/>
      <w:r w:rsidRPr="00B4706E">
        <w:rPr>
          <w:color w:val="auto"/>
        </w:rPr>
        <w:t>SnapGene</w:t>
      </w:r>
      <w:proofErr w:type="spellEnd"/>
      <w:r w:rsidRPr="00B4706E">
        <w:rPr>
          <w:color w:val="auto"/>
        </w:rPr>
        <w:t xml:space="preserve"> software. The primers were checked for specificity using NCBI Nucleotide BLAST (</w:t>
      </w:r>
      <w:hyperlink r:id="rId9">
        <w:r w:rsidRPr="00B4706E">
          <w:rPr>
            <w:rStyle w:val="Hyperlink"/>
            <w:bCs/>
            <w:color w:val="auto"/>
            <w:szCs w:val="20"/>
          </w:rPr>
          <w:t>https://blast.ncbi.nlm.nih.gov/Blast.cgi?PROGRAM=blastn</w:t>
        </w:r>
      </w:hyperlink>
      <w:r w:rsidRPr="00B4706E">
        <w:rPr>
          <w:color w:val="auto"/>
        </w:rPr>
        <w:t>) before use. All primers used in this study are listed in Supplementary Table S1. Relative mRNA levels were calculated by 2</w:t>
      </w:r>
      <w:r w:rsidRPr="00B4706E">
        <w:rPr>
          <w:color w:val="auto"/>
          <w:vertAlign w:val="superscript"/>
        </w:rPr>
        <w:t>-</w:t>
      </w:r>
      <m:oMath>
        <m:r>
          <w:rPr>
            <w:rFonts w:ascii="Cambria Math" w:hAnsi="Cambria Math"/>
            <w:color w:val="auto"/>
          </w:rPr>
          <m:t>ΔΔ</m:t>
        </m:r>
      </m:oMath>
      <w:r w:rsidRPr="00B4706E">
        <w:rPr>
          <w:color w:val="auto"/>
          <w:vertAlign w:val="superscript"/>
        </w:rPr>
        <w:t>CT</w:t>
      </w:r>
      <w:r w:rsidRPr="00B4706E">
        <w:rPr>
          <w:color w:val="auto"/>
        </w:rPr>
        <w:t xml:space="preserve"> method (28).</w:t>
      </w:r>
    </w:p>
    <w:p w14:paraId="1771E111" w14:textId="29C9EAFF" w:rsidR="00727E54" w:rsidRPr="00B4706E" w:rsidRDefault="00B4706E" w:rsidP="00B4706E">
      <w:pPr>
        <w:pStyle w:val="MDPI22heading2"/>
        <w:spacing w:before="240"/>
      </w:pPr>
      <w:bookmarkStart w:id="14" w:name="statistical-analysis"/>
      <w:bookmarkEnd w:id="12"/>
      <w:r>
        <w:t xml:space="preserve">2.6. </w:t>
      </w:r>
      <w:r w:rsidR="00727E54" w:rsidRPr="00B4706E">
        <w:t>Statistical Analysis</w:t>
      </w:r>
    </w:p>
    <w:p w14:paraId="06D4105D" w14:textId="49F83FF6" w:rsidR="00727E54" w:rsidRPr="00B4706E" w:rsidRDefault="00727E54" w:rsidP="00B4706E">
      <w:pPr>
        <w:pStyle w:val="MDPI31text"/>
        <w:rPr>
          <w:bCs/>
        </w:rPr>
      </w:pPr>
      <w:r w:rsidRPr="007D4B66">
        <w:t xml:space="preserve">Statistical analyses of the RT-qPCR results were performed using R (Version 4.3.3) with Student’s t-test </w:t>
      </w:r>
      <w:del w:id="15" w:author="Abraham Quaye" w:date="2025-02-10T00:44:00Z" w16du:dateUtc="2025-02-10T07:44:00Z">
        <w:r w:rsidRPr="007D4B66" w:rsidDel="00907F86">
          <w:delText xml:space="preserve">and Mann-Whitney U test </w:delText>
        </w:r>
      </w:del>
      <w:r w:rsidRPr="007D4B66">
        <w:t xml:space="preserve">for the comparison between two groups. A p-value </w:t>
      </w:r>
      <m:oMath>
        <m:r>
          <m:rPr>
            <m:sty m:val="p"/>
          </m:rPr>
          <w:rPr>
            <w:rFonts w:ascii="Cambria Math" w:hAnsi="Cambria Math"/>
          </w:rPr>
          <m:t>≤</m:t>
        </m:r>
      </m:oMath>
      <w:r w:rsidRPr="007D4B66">
        <w:t xml:space="preserve"> 0.05 was considered statistically significant. </w:t>
      </w:r>
    </w:p>
    <w:bookmarkEnd w:id="6"/>
    <w:bookmarkEnd w:id="14"/>
    <w:p w14:paraId="10846255" w14:textId="3A5B20B8" w:rsidR="00727E54" w:rsidRPr="00AB596F" w:rsidRDefault="00B4706E" w:rsidP="00B4706E">
      <w:pPr>
        <w:pStyle w:val="MDPI21heading1"/>
      </w:pPr>
      <w:r>
        <w:t xml:space="preserve">3. </w:t>
      </w:r>
      <w:r w:rsidR="00727E54" w:rsidRPr="00AB596F">
        <w:t>Results</w:t>
      </w:r>
    </w:p>
    <w:p w14:paraId="3FFBB527" w14:textId="74B02F93" w:rsidR="00B4706E" w:rsidRPr="00B4706E" w:rsidRDefault="00B4706E" w:rsidP="00B4706E">
      <w:pPr>
        <w:pStyle w:val="MDPI22heading2"/>
      </w:pPr>
      <w:r w:rsidRPr="00B4706E">
        <w:t xml:space="preserve">3.1. </w:t>
      </w:r>
      <w:r w:rsidR="00727E54" w:rsidRPr="00B4706E">
        <w:t>Sequencing Results</w:t>
      </w:r>
    </w:p>
    <w:p w14:paraId="31462A66" w14:textId="77777777" w:rsidR="00A81364" w:rsidRDefault="00727E54" w:rsidP="00B4706E">
      <w:pPr>
        <w:pStyle w:val="MDPI31text"/>
        <w:rPr>
          <w:ins w:id="16" w:author="Abraham Quaye" w:date="2025-02-10T11:51:00Z" w16du:dateUtc="2025-02-10T18:51:00Z"/>
        </w:rPr>
      </w:pPr>
      <w:r w:rsidRPr="007D4B66">
        <w:t xml:space="preserve">To identify the host transcriptomic profile during THEV infection, we infected MDTC-RP19 cells with THEV or no virus (mock) in triplicates or duplicates, respectively, and harvested </w:t>
      </w:r>
      <w:del w:id="17" w:author="Abraham Quaye" w:date="2025-02-09T21:34:00Z" w16du:dateUtc="2025-02-10T04:34:00Z">
        <w:r w:rsidRPr="007D4B66" w:rsidDel="0052679F">
          <w:delText xml:space="preserve">at </w:delText>
        </w:r>
      </w:del>
      <w:r w:rsidRPr="007D4B66">
        <w:t>total RNA at 4-, 12-, 24-, and 72-hours post infection (</w:t>
      </w:r>
      <w:proofErr w:type="spellStart"/>
      <w:r w:rsidRPr="007D4B66">
        <w:t>hpi</w:t>
      </w:r>
      <w:proofErr w:type="spellEnd"/>
      <w:r w:rsidRPr="007D4B66">
        <w:t xml:space="preserve">). </w:t>
      </w:r>
      <w:ins w:id="18" w:author="Abraham Quaye" w:date="2025-02-10T11:50:00Z">
        <w:r w:rsidR="00A81364" w:rsidRPr="00A81364">
          <w:t>In the first 12 hours, there was no discernible CPE. At 24 hours, the CPE was very subtle but observable and at 72 hours, almost every cell was clearly swollen with numerous cytoplasmic vacuolation and granulation. Some cells were more than double the size of the mock-infected cells.</w:t>
        </w:r>
      </w:ins>
    </w:p>
    <w:p w14:paraId="41BD003D" w14:textId="581824BC" w:rsidR="00727E54" w:rsidRDefault="00727E54" w:rsidP="00B4706E">
      <w:pPr>
        <w:pStyle w:val="MDPI31text"/>
      </w:pPr>
      <w:r w:rsidRPr="007D4B66">
        <w:t xml:space="preserve">mRNAs extracted from mock- or THEV-infected cells were sequenced on the Illumina platform, yielding a total of </w:t>
      </w:r>
      <w:r w:rsidRPr="007D4B66">
        <w:rPr>
          <w:bCs/>
        </w:rPr>
        <w:t>776.1</w:t>
      </w:r>
      <w:r w:rsidRPr="007D4B66">
        <w:t xml:space="preserve"> million raw reads (149 bp in length) across all samples (see </w:t>
      </w:r>
      <w:r w:rsidRPr="007D4B66">
        <w:rPr>
          <w:bCs/>
        </w:rPr>
        <w:t>Table 1</w:t>
      </w:r>
      <w:r w:rsidRPr="007D4B66">
        <w:t xml:space="preserve"> for sequencing statistics). After trimming low-quality reads, the </w:t>
      </w:r>
      <w:r w:rsidRPr="007D4B66">
        <w:lastRenderedPageBreak/>
        <w:t xml:space="preserve">remaining </w:t>
      </w:r>
      <w:r w:rsidRPr="007D4B66">
        <w:rPr>
          <w:bCs/>
        </w:rPr>
        <w:t>742.8</w:t>
      </w:r>
      <w:r w:rsidRPr="007D4B66">
        <w:t xml:space="preserve"> million total paired-end trimmed reads (approximately, </w:t>
      </w:r>
      <w:r w:rsidRPr="007D4B66">
        <w:rPr>
          <w:bCs/>
        </w:rPr>
        <w:t>34.7</w:t>
      </w:r>
      <w:r w:rsidRPr="007D4B66">
        <w:t>-</w:t>
      </w:r>
      <w:r w:rsidRPr="007D4B66">
        <w:rPr>
          <w:bCs/>
        </w:rPr>
        <w:t>47.9</w:t>
      </w:r>
      <w:r w:rsidRPr="007D4B66">
        <w:t xml:space="preserve"> million reads per sample) were mapped to the reference genome of </w:t>
      </w:r>
      <w:r w:rsidRPr="007D4B66">
        <w:rPr>
          <w:i/>
          <w:iCs/>
        </w:rPr>
        <w:t>M. gallopavo</w:t>
      </w:r>
      <w:r w:rsidRPr="007D4B66">
        <w:t xml:space="preserve"> obtained from the National Center for Biotechnology Information (NCBI). The percentage of reads that mapped to the host genome across all samples ranged from </w:t>
      </w:r>
      <w:r w:rsidRPr="007D4B66">
        <w:rPr>
          <w:bCs/>
        </w:rPr>
        <w:t>32.4</w:t>
      </w:r>
      <w:r w:rsidRPr="007D4B66">
        <w:t xml:space="preserve"> to </w:t>
      </w:r>
      <w:r w:rsidRPr="007D4B66">
        <w:rPr>
          <w:bCs/>
        </w:rPr>
        <w:t>89.2</w:t>
      </w:r>
      <w:r w:rsidRPr="007D4B66">
        <w:t>%. We observed that the fraction of reads that mapped to the host genome decreased while those mapping to the virus genome increased over the course of the infection as the viral infectious cycle progressed. Despite excellent quality scores at all time points (</w:t>
      </w:r>
      <w:r w:rsidRPr="007D4B66">
        <w:rPr>
          <w:bCs/>
        </w:rPr>
        <w:t>Table 1</w:t>
      </w:r>
      <w:r w:rsidRPr="007D4B66">
        <w:t>), DEGs identified at 4- and 72-hpi did not yield any statistically significant results in the downstream functional enrichment analyses (GO term and KEGG pathway analysis) and they were excluded from all subsequent analyses. In the remaining 12- and 24-hpi samples, a high consistency was observed between biological replicates (</w:t>
      </w:r>
      <w:r w:rsidRPr="007D4B66">
        <w:rPr>
          <w:bCs/>
        </w:rPr>
        <w:t>Figure 2</w:t>
      </w:r>
      <w:r w:rsidRPr="007D4B66">
        <w:t>).</w:t>
      </w:r>
      <w:ins w:id="19" w:author="Abraham Quaye" w:date="2025-02-09T22:26:00Z" w16du:dateUtc="2025-02-10T05:26:00Z">
        <w:r w:rsidR="00955600">
          <w:t xml:space="preserve"> One biological replicate</w:t>
        </w:r>
      </w:ins>
      <w:ins w:id="20" w:author="Abraham Quaye" w:date="2025-02-09T22:27:00Z" w16du:dateUtc="2025-02-10T05:27:00Z">
        <w:r w:rsidR="00955600">
          <w:t xml:space="preserve"> from the 12-hour time point did not pass the RNA integrit</w:t>
        </w:r>
      </w:ins>
      <w:ins w:id="21" w:author="Abraham Quaye" w:date="2025-02-09T22:28:00Z" w16du:dateUtc="2025-02-10T05:28:00Z">
        <w:r w:rsidR="00955600">
          <w:t>y quality control and was not sequenced.</w:t>
        </w:r>
      </w:ins>
    </w:p>
    <w:p w14:paraId="0ABF0831" w14:textId="39467435" w:rsidR="00727E54" w:rsidRPr="00B4706E" w:rsidRDefault="00B4706E" w:rsidP="00B4706E">
      <w:pPr>
        <w:pStyle w:val="MDPI41tablecaption"/>
        <w:rPr>
          <w:b/>
          <w:i/>
          <w:iCs/>
        </w:rPr>
      </w:pPr>
      <w:r w:rsidRPr="00B4706E">
        <w:rPr>
          <w:b/>
          <w:i/>
          <w:iCs/>
        </w:rPr>
        <w:t xml:space="preserve">Table 1. </w:t>
      </w:r>
      <w:r w:rsidR="00727E54" w:rsidRPr="00B4706E">
        <w:rPr>
          <w:b/>
          <w:i/>
          <w:iCs/>
        </w:rPr>
        <w:t>Summary of sequencing, quality control, and mapping processes</w:t>
      </w:r>
      <w:r w:rsidRPr="00B4706E">
        <w:rPr>
          <w:b/>
          <w:i/>
          <w:iCs/>
        </w:rPr>
        <w:t>.</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27E54" w:rsidRPr="00B4706E" w14:paraId="335AC1AC" w14:textId="77777777" w:rsidTr="002B2728">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A06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Sample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83C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 xml:space="preserve">Raw </w:t>
            </w:r>
            <w:proofErr w:type="spellStart"/>
            <w:r w:rsidRPr="00B4706E">
              <w:rPr>
                <w:rFonts w:eastAsia="Times New Roman"/>
                <w:b/>
                <w:sz w:val="16"/>
                <w:szCs w:val="16"/>
              </w:rPr>
              <w:t>Reads</w:t>
            </w:r>
            <w:r w:rsidRPr="00B4706E">
              <w:rPr>
                <w:rFonts w:eastAsia="Times New Roman"/>
                <w:b/>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2CD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 xml:space="preserve">Trimmed </w:t>
            </w:r>
            <w:proofErr w:type="spellStart"/>
            <w:r w:rsidRPr="00B4706E">
              <w:rPr>
                <w:rFonts w:eastAsia="Times New Roman"/>
                <w:b/>
                <w:sz w:val="16"/>
                <w:szCs w:val="16"/>
              </w:rPr>
              <w:t>Reads</w:t>
            </w:r>
            <w:r w:rsidRPr="00B4706E">
              <w:rPr>
                <w:rFonts w:eastAsia="Times New Roman"/>
                <w:b/>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616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 xml:space="preserve">Mapped </w:t>
            </w:r>
            <w:proofErr w:type="spellStart"/>
            <w:r w:rsidRPr="00B4706E">
              <w:rPr>
                <w:rFonts w:eastAsia="Times New Roman"/>
                <w:b/>
                <w:sz w:val="16"/>
                <w:szCs w:val="16"/>
              </w:rPr>
              <w:t>Reads</w:t>
            </w:r>
            <w:r w:rsidRPr="00B4706E">
              <w:rPr>
                <w:rFonts w:eastAsia="Times New Roman"/>
                <w:b/>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8A6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 xml:space="preserve">Uniquely Mapped </w:t>
            </w:r>
            <w:r w:rsidRPr="00B4706E">
              <w:rPr>
                <w:rFonts w:eastAsia="Times New Roman"/>
                <w:b/>
                <w:sz w:val="16"/>
                <w:szCs w:val="16"/>
              </w:rPr>
              <w:br/>
            </w:r>
            <w:proofErr w:type="spellStart"/>
            <w:r w:rsidRPr="00B4706E">
              <w:rPr>
                <w:rFonts w:eastAsia="Times New Roman"/>
                <w:b/>
                <w:sz w:val="16"/>
                <w:szCs w:val="16"/>
              </w:rPr>
              <w:t>Reads</w:t>
            </w:r>
            <w:r w:rsidRPr="00B4706E">
              <w:rPr>
                <w:rFonts w:eastAsia="Times New Roman"/>
                <w:b/>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FEB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 xml:space="preserve">Non-uniquely </w:t>
            </w:r>
            <w:r w:rsidRPr="00B4706E">
              <w:rPr>
                <w:rFonts w:eastAsia="Times New Roman"/>
                <w:b/>
                <w:sz w:val="16"/>
                <w:szCs w:val="16"/>
              </w:rPr>
              <w:br/>
              <w:t xml:space="preserve">Mapped </w:t>
            </w:r>
            <w:proofErr w:type="spellStart"/>
            <w:r w:rsidRPr="00B4706E">
              <w:rPr>
                <w:rFonts w:eastAsia="Times New Roman"/>
                <w:b/>
                <w:sz w:val="16"/>
                <w:szCs w:val="16"/>
              </w:rPr>
              <w:t>Reads</w:t>
            </w:r>
            <w:r w:rsidRPr="00B4706E">
              <w:rPr>
                <w:rFonts w:eastAsia="Times New Roman"/>
                <w:b/>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0E0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Q20%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296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Q30%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4FB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GC</w:t>
            </w:r>
            <w:r w:rsidRPr="00B4706E">
              <w:rPr>
                <w:rFonts w:eastAsia="Times New Roman"/>
                <w:b/>
                <w:sz w:val="16"/>
                <w:szCs w:val="16"/>
              </w:rPr>
              <w:br/>
              <w:t>Content (%)</w:t>
            </w:r>
          </w:p>
        </w:tc>
      </w:tr>
      <w:tr w:rsidR="00727E54" w:rsidRPr="00B4706E" w14:paraId="173849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4BC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I_12hrsS1</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04C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9ED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F53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 (88.92%)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603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33.1 (84.78%)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D4E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 (4.14%)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7C1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F0C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045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27AF89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704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I_12hrsS3</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67B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956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2AC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33.1 (88.78%)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D95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31.7 (84.95%)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C00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 (3.83%)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A82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546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ABC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7A10934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8E9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I_24hrsS1</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0BA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00E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984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36.2 (88.13%)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B94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34.5 (84.2%)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BB2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 (3.93%)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A3A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CCF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F0B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46.5</w:t>
            </w:r>
          </w:p>
        </w:tc>
      </w:tr>
      <w:tr w:rsidR="00727E54" w:rsidRPr="00B4706E" w14:paraId="5CAFE16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E3D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I_24hrsS2</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BCC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421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008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35.6 (88.1%)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264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33.9 (83.83%)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E9C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 (4.27%)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966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F5A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92A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46.5</w:t>
            </w:r>
          </w:p>
        </w:tc>
      </w:tr>
      <w:tr w:rsidR="00727E54" w:rsidRPr="00B4706E" w14:paraId="072F532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750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I_24hrsS3</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744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29E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A82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34.2 (88.01%)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1A3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32.7 (84.12%)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8A6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 (3.89%)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99C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268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F92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47.0</w:t>
            </w:r>
          </w:p>
        </w:tc>
      </w:tr>
      <w:tr w:rsidR="00727E54" w:rsidRPr="00B4706E" w14:paraId="0C49E1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6F8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I_4hrsS1</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9A2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803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203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 (88.16%)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B56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31.2 (83.43%)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DB5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 (4.73%)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16B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378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197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w:t>
            </w:r>
          </w:p>
        </w:tc>
      </w:tr>
      <w:tr w:rsidR="00727E54" w:rsidRPr="00B4706E" w14:paraId="0FEFA0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DBF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I_4hrsS2</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B14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EE4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2C1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35.3 (89.24%)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A24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33.6 (84.92%)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547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5CE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D0D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97F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47.0</w:t>
            </w:r>
          </w:p>
        </w:tc>
      </w:tr>
      <w:tr w:rsidR="00727E54" w:rsidRPr="00B4706E" w14:paraId="7B62C24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F59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I_4hrsS3</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9D0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31F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919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35.5 (89.2%)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2DB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33.2 (83.29%)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F4F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 (5.91%)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DAA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97F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1C9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501F0C5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47E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I_72hrsS1</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5EA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E00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7F8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28.3 (71.09%)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A48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26.9 (67.7%)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674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 (3.38%)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130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B19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BA2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44.5</w:t>
            </w:r>
          </w:p>
        </w:tc>
      </w:tr>
      <w:tr w:rsidR="00727E54" w:rsidRPr="00B4706E" w14:paraId="4794042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841D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I_72hrsS2</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19F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E5F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20A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 (71.11%)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838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25.8 (67.86%)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4BB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 (3.25%)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00F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3EE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49B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44.5</w:t>
            </w:r>
          </w:p>
        </w:tc>
      </w:tr>
      <w:tr w:rsidR="00727E54" w:rsidRPr="00B4706E" w14:paraId="61E43E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0C8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I_72hrsS3</w:t>
            </w:r>
            <w:r w:rsidRPr="00B4706E">
              <w:rPr>
                <w:rFonts w:eastAsia="Times New Roman"/>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3F4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A37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071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28.3 (76.36%)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D34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26.1 (70.3%)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4F7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 (6.05%)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8ED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18D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9F9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52.5</w:t>
            </w:r>
          </w:p>
        </w:tc>
      </w:tr>
      <w:tr w:rsidR="00727E54" w:rsidRPr="00B4706E" w14:paraId="003229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E0B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U_12hrsN1</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5B1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6B6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CEC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35.9 (88.72%)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742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 (84.39%)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3A3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815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21F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2E1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1995325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F9F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U_12hrsN2</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1C1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5FB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91F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 (88.4%)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063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33.2 (84.53%)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4B3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 (3.86%)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DBB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D07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FAD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4F7B90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8EB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U_24hrsN1</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3FB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83D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662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32.7 (88.46%)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0AF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31.4 (84.74%)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BAF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 (3.72%)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0F1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8C3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02F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w:t>
            </w:r>
          </w:p>
        </w:tc>
      </w:tr>
      <w:tr w:rsidR="00727E54" w:rsidRPr="00B4706E" w14:paraId="741892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320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U_24hrsN2</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090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C42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0AA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 (88.58%)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630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32.6 (84.96%)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217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 (3.61%)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46A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594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EA8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47.0</w:t>
            </w:r>
          </w:p>
        </w:tc>
      </w:tr>
      <w:tr w:rsidR="00727E54" w:rsidRPr="00B4706E" w14:paraId="5B1AD6D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B89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U_4hrsN1</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CA4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CDD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AC4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33.7 (88.9%)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BA1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 (84.41%)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993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 (4.49%)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6B1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617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253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47.0</w:t>
            </w:r>
          </w:p>
        </w:tc>
      </w:tr>
      <w:tr w:rsidR="00727E54" w:rsidRPr="00B4706E" w14:paraId="31B50E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08F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U_4hrsN2</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E37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FC1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EEC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 (63.43%)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4EF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 (53.18%)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56C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 (10.25%)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072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400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2A1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61.0</w:t>
            </w:r>
          </w:p>
        </w:tc>
      </w:tr>
      <w:tr w:rsidR="00727E54" w:rsidRPr="00B4706E" w14:paraId="33CC75E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89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U_72hrsN1</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961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B85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B6C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 (32.4%)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964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 (24.5%)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A7A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 (7.9%)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BC9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755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68F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56.0</w:t>
            </w:r>
          </w:p>
        </w:tc>
      </w:tr>
      <w:tr w:rsidR="00727E54" w:rsidRPr="00B4706E" w14:paraId="2B5D474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394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U_72hrsN2</w:t>
            </w:r>
            <w:r w:rsidRPr="00B4706E">
              <w:rPr>
                <w:rFonts w:eastAsia="Times New Roman"/>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4E9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2A5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3781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34.5 (88.82%)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2CF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32.7 (84.14%)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A07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 (4.68%)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9A4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9A8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6D8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46.5</w:t>
            </w:r>
          </w:p>
        </w:tc>
      </w:tr>
    </w:tbl>
    <w:p w14:paraId="48F6EC13" w14:textId="71041726" w:rsidR="00727E54" w:rsidRDefault="00B4706E" w:rsidP="00B4706E">
      <w:pPr>
        <w:pStyle w:val="MDPI43tablefooter"/>
        <w:spacing w:after="240"/>
      </w:pPr>
      <w:proofErr w:type="spellStart"/>
      <w:r w:rsidRPr="00B4706E">
        <w:rPr>
          <w:rFonts w:eastAsia="DejaVu Sans"/>
          <w:vertAlign w:val="superscript"/>
        </w:rPr>
        <w:t>M</w:t>
      </w:r>
      <w:r w:rsidRPr="00B4706E">
        <w:rPr>
          <w:rFonts w:eastAsia="DejaVu Sans"/>
        </w:rPr>
        <w:t>All</w:t>
      </w:r>
      <w:proofErr w:type="spellEnd"/>
      <w:r w:rsidRPr="00B4706E">
        <w:rPr>
          <w:rFonts w:eastAsia="DejaVu Sans"/>
        </w:rPr>
        <w:t xml:space="preserve"> values for number of reads are in millions; </w:t>
      </w:r>
      <w:proofErr w:type="spellStart"/>
      <w:r w:rsidRPr="00B4706E">
        <w:rPr>
          <w:rFonts w:eastAsia="DejaVu Sans"/>
          <w:vertAlign w:val="superscript"/>
        </w:rPr>
        <w:t>Inf</w:t>
      </w:r>
      <w:r w:rsidRPr="00B4706E">
        <w:rPr>
          <w:rFonts w:eastAsia="DejaVu Sans"/>
        </w:rPr>
        <w:t>These</w:t>
      </w:r>
      <w:proofErr w:type="spellEnd"/>
      <w:r w:rsidRPr="00B4706E">
        <w:rPr>
          <w:rFonts w:eastAsia="DejaVu Sans"/>
        </w:rPr>
        <w:t xml:space="preserve"> are infected samples indicated by the letter 'I' and 'S' in sample names; </w:t>
      </w:r>
      <w:proofErr w:type="spellStart"/>
      <w:r w:rsidRPr="00B4706E">
        <w:rPr>
          <w:rFonts w:eastAsia="DejaVu Sans"/>
          <w:vertAlign w:val="superscript"/>
        </w:rPr>
        <w:t>Mk</w:t>
      </w:r>
      <w:r w:rsidRPr="00B4706E">
        <w:rPr>
          <w:rFonts w:eastAsia="DejaVu Sans"/>
        </w:rPr>
        <w:t>These</w:t>
      </w:r>
      <w:proofErr w:type="spellEnd"/>
      <w:r w:rsidRPr="00B4706E">
        <w:rPr>
          <w:rFonts w:eastAsia="DejaVu Sans"/>
        </w:rPr>
        <w:t xml:space="preserve"> are mock-infected samples indicated by the letters 'U' and 'N' in sample </w:t>
      </w:r>
      <w:proofErr w:type="gramStart"/>
      <w:r w:rsidRPr="00B4706E">
        <w:rPr>
          <w:rFonts w:eastAsia="DejaVu Sans"/>
        </w:rPr>
        <w:t>names;</w:t>
      </w:r>
      <w:r>
        <w:rPr>
          <w:rFonts w:eastAsia="DejaVu Sans"/>
        </w:rPr>
        <w:t>.</w:t>
      </w:r>
      <w:proofErr w:type="gramEnd"/>
    </w:p>
    <w:p w14:paraId="43CB6500" w14:textId="77777777" w:rsidR="00727E54" w:rsidRDefault="00727E54" w:rsidP="00B4706E">
      <w:pPr>
        <w:pStyle w:val="MDPI52figure"/>
      </w:pPr>
      <w:r>
        <w:rPr>
          <w:noProof/>
        </w:rPr>
        <w:lastRenderedPageBreak/>
        <w:drawing>
          <wp:inline distT="0" distB="0" distL="0" distR="0" wp14:anchorId="42D4B2C7" wp14:editId="74DB4BCA">
            <wp:extent cx="5943600" cy="3870251"/>
            <wp:effectExtent l="0" t="0" r="0" b="0"/>
            <wp:docPr id="3" name="Picture"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wp:cNvGraphicFramePr/>
            <a:graphic xmlns:a="http://schemas.openxmlformats.org/drawingml/2006/main">
              <a:graphicData uri="http://schemas.openxmlformats.org/drawingml/2006/picture">
                <pic:pic xmlns:pic="http://schemas.openxmlformats.org/drawingml/2006/picture">
                  <pic:nvPicPr>
                    <pic:cNvPr id="4" name="Picture" descr="results/r/figures/sample_corr_figure.png"/>
                    <pic:cNvPicPr>
                      <a:picLocks noChangeAspect="1" noChangeArrowheads="1"/>
                    </pic:cNvPicPr>
                  </pic:nvPicPr>
                  <pic:blipFill>
                    <a:blip r:embed="rId10"/>
                    <a:stretch>
                      <a:fillRect/>
                    </a:stretch>
                  </pic:blipFill>
                  <pic:spPr bwMode="auto">
                    <a:xfrm>
                      <a:off x="0" y="0"/>
                      <a:ext cx="5943600" cy="3870251"/>
                    </a:xfrm>
                    <a:prstGeom prst="rect">
                      <a:avLst/>
                    </a:prstGeom>
                    <a:noFill/>
                    <a:ln w="9525">
                      <a:noFill/>
                      <a:headEnd/>
                      <a:tailEnd/>
                    </a:ln>
                  </pic:spPr>
                </pic:pic>
              </a:graphicData>
            </a:graphic>
          </wp:inline>
        </w:drawing>
      </w:r>
    </w:p>
    <w:p w14:paraId="6CEE9181" w14:textId="257AEEA8" w:rsidR="00727E54" w:rsidRPr="00232678" w:rsidRDefault="00B4706E" w:rsidP="00B4706E">
      <w:pPr>
        <w:pStyle w:val="MDPI51figurecaption"/>
        <w:jc w:val="both"/>
      </w:pPr>
      <w:r w:rsidRPr="00B4706E">
        <w:rPr>
          <w:b/>
          <w:bCs/>
        </w:rPr>
        <w:t xml:space="preserve">Figure 2. </w:t>
      </w:r>
      <w:r w:rsidR="00727E54" w:rsidRPr="00232678">
        <w:t>(A) Principal component analysis (PCA) of turkey B-cells during THEV infection. At 12-hpi (</w:t>
      </w:r>
      <w:r w:rsidR="00727E54" w:rsidRPr="00232678">
        <w:rPr>
          <w:b/>
          <w:bCs/>
        </w:rPr>
        <w:t>A1</w:t>
      </w:r>
      <w:r w:rsidR="00727E54" w:rsidRPr="00232678">
        <w:t>), the results indicate that the first (PC1) and second (PC2) principal components account for 96% and 3% of the variation in the samples, respectively. Whereas PC1 and PC2 account for 96% and 2% of the variation, respectively at 24-hpi (</w:t>
      </w:r>
      <w:r w:rsidR="00727E54" w:rsidRPr="00232678">
        <w:rPr>
          <w:b/>
          <w:bCs/>
        </w:rPr>
        <w:t>A2</w:t>
      </w:r>
      <w:r w:rsidR="00727E54" w:rsidRPr="00232678">
        <w:t>). (</w:t>
      </w:r>
      <w:r w:rsidR="00727E54" w:rsidRPr="00232678">
        <w:rPr>
          <w:b/>
          <w:bCs/>
        </w:rPr>
        <w:t>B</w:t>
      </w:r>
      <w:r w:rsidR="00727E54" w:rsidRPr="00232678">
        <w:t>) Poisson distance matrices illustrating the RNA-seq library integrity within treatment (infected versus mock) groups. The color scale represents the distances between biological replicates for both 12-hpi samples (</w:t>
      </w:r>
      <w:r w:rsidR="00727E54" w:rsidRPr="00232678">
        <w:rPr>
          <w:b/>
          <w:bCs/>
        </w:rPr>
        <w:t>B1</w:t>
      </w:r>
      <w:r w:rsidR="00727E54" w:rsidRPr="00232678">
        <w:t>) and 24-hpi samples (</w:t>
      </w:r>
      <w:r w:rsidR="00727E54" w:rsidRPr="00232678">
        <w:rPr>
          <w:b/>
          <w:bCs/>
        </w:rPr>
        <w:t>B2</w:t>
      </w:r>
      <w:r w:rsidR="00727E54" w:rsidRPr="00232678">
        <w:t>). Dark colors represent high correlation (similarity) between the samples involved. (</w:t>
      </w:r>
      <w:r w:rsidR="00727E54" w:rsidRPr="00232678">
        <w:rPr>
          <w:b/>
          <w:bCs/>
        </w:rPr>
        <w:t>C</w:t>
      </w:r>
      <w:r w:rsidR="00727E54" w:rsidRPr="00232678">
        <w:t>) Volcano plots of DEGs between THEV-infected versus mock-infected cells at 12- and 24-hpi. Red, blue, and grey dots represent upregulated, downregulated, and non-significant genes, respectively for both 12-hpi samples (</w:t>
      </w:r>
      <w:r w:rsidR="00727E54" w:rsidRPr="00232678">
        <w:rPr>
          <w:b/>
          <w:bCs/>
        </w:rPr>
        <w:t>C1</w:t>
      </w:r>
      <w:r w:rsidR="00727E54" w:rsidRPr="00232678">
        <w:t>) and 24-hpi samples (</w:t>
      </w:r>
      <w:r w:rsidR="00727E54" w:rsidRPr="00232678">
        <w:rPr>
          <w:b/>
          <w:bCs/>
        </w:rPr>
        <w:t>C2</w:t>
      </w:r>
      <w:r w:rsidR="00727E54" w:rsidRPr="00232678">
        <w:t>).</w:t>
      </w:r>
    </w:p>
    <w:p w14:paraId="19841B07" w14:textId="5BE64897" w:rsidR="00727E54" w:rsidRPr="00B4706E" w:rsidRDefault="00B4706E" w:rsidP="00B4706E">
      <w:pPr>
        <w:pStyle w:val="MDPI22heading2"/>
        <w:spacing w:before="240"/>
      </w:pPr>
      <w:r w:rsidRPr="00B4706E">
        <w:t xml:space="preserve">3.2. </w:t>
      </w:r>
      <w:r w:rsidR="00727E54" w:rsidRPr="00B4706E">
        <w:t>DEGs of THEV-</w:t>
      </w:r>
      <w:r w:rsidRPr="00B4706E">
        <w:t xml:space="preserve">Infected </w:t>
      </w:r>
      <w:r w:rsidR="00727E54" w:rsidRPr="00B4706E">
        <w:t>Versus Mock-</w:t>
      </w:r>
      <w:r w:rsidRPr="00B4706E">
        <w:t xml:space="preserve">Infected </w:t>
      </w:r>
      <w:r w:rsidR="00727E54" w:rsidRPr="00B4706E">
        <w:t>Cells</w:t>
      </w:r>
    </w:p>
    <w:p w14:paraId="7C0DABB7" w14:textId="2BBB8063" w:rsidR="00727E54" w:rsidRPr="00B4706E" w:rsidRDefault="00727E54" w:rsidP="00B4706E">
      <w:pPr>
        <w:pStyle w:val="MDPI31text"/>
        <w:rPr>
          <w:color w:val="auto"/>
        </w:rPr>
      </w:pPr>
      <w:r w:rsidRPr="00B4706E">
        <w:rPr>
          <w:color w:val="auto"/>
        </w:rPr>
        <w:t xml:space="preserve">We quantified gene expression levels with the StringTie software (20) in Fragments per kilobase of transcript per million (FPKM) units. The differential expression analysis of DEGs was performed with the DESeq2 R package (23) which employs a negative binomial distribution model for determining statistical significance. Using a false discovery rate (FDR)-adjusted P-value cutoff </w:t>
      </w:r>
      <m:oMath>
        <m:r>
          <m:rPr>
            <m:sty m:val="p"/>
          </m:rPr>
          <w:rPr>
            <w:rFonts w:ascii="Cambria Math" w:hAnsi="Cambria Math"/>
            <w:color w:val="auto"/>
          </w:rPr>
          <m:t>≤</m:t>
        </m:r>
      </m:oMath>
      <w:r w:rsidRPr="00B4706E">
        <w:rPr>
          <w:color w:val="auto"/>
        </w:rPr>
        <w:t xml:space="preserve"> 0.05 as the inclusion criteria, </w:t>
      </w:r>
      <w:r w:rsidRPr="00B4706E">
        <w:rPr>
          <w:b/>
          <w:bCs/>
          <w:color w:val="auto"/>
        </w:rPr>
        <w:t>2,343</w:t>
      </w:r>
      <w:r w:rsidRPr="00B4706E">
        <w:rPr>
          <w:color w:val="auto"/>
        </w:rPr>
        <w:t xml:space="preserve"> and </w:t>
      </w:r>
      <w:r w:rsidRPr="00B4706E">
        <w:rPr>
          <w:b/>
          <w:bCs/>
          <w:color w:val="auto"/>
        </w:rPr>
        <w:t>3,295</w:t>
      </w:r>
      <w:r w:rsidRPr="00B4706E">
        <w:rPr>
          <w:color w:val="auto"/>
        </w:rPr>
        <w:t xml:space="preserve"> 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11">
        <w:r w:rsidRPr="00B4706E">
          <w:rPr>
            <w:rStyle w:val="Hyperlink"/>
            <w:color w:val="auto"/>
          </w:rPr>
          <w:t>http://www.ncbi.nlm.nih.gov/geo</w:t>
        </w:r>
      </w:hyperlink>
      <w:r w:rsidRPr="00B4706E">
        <w:rPr>
          <w:color w:val="auto"/>
        </w:rP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 </w:t>
      </w:r>
      <w:r w:rsidRPr="00B4706E">
        <w:rPr>
          <w:b/>
          <w:bCs/>
          <w:color w:val="auto"/>
        </w:rPr>
        <w:t>1,079</w:t>
      </w:r>
      <w:r w:rsidRPr="00B4706E">
        <w:rPr>
          <w:color w:val="auto"/>
        </w:rPr>
        <w:t xml:space="preserve"> upregulated genes and </w:t>
      </w:r>
      <w:r w:rsidRPr="00B4706E">
        <w:rPr>
          <w:b/>
          <w:bCs/>
          <w:color w:val="auto"/>
        </w:rPr>
        <w:t>1,264</w:t>
      </w:r>
      <w:r w:rsidRPr="00B4706E">
        <w:rPr>
          <w:color w:val="auto"/>
        </w:rPr>
        <w:t xml:space="preserve"> downregulated genes, whereas </w:t>
      </w:r>
      <w:r w:rsidRPr="00B4706E">
        <w:rPr>
          <w:b/>
          <w:bCs/>
          <w:color w:val="auto"/>
        </w:rPr>
        <w:t>1,512</w:t>
      </w:r>
      <w:r w:rsidRPr="00B4706E">
        <w:rPr>
          <w:color w:val="auto"/>
        </w:rPr>
        <w:t xml:space="preserve"> genes were upregulated</w:t>
      </w:r>
      <w:ins w:id="22" w:author="Abraham Quaye" w:date="2025-02-10T00:51:00Z" w16du:dateUtc="2025-02-10T07:51:00Z">
        <w:r w:rsidR="00907F86">
          <w:rPr>
            <w:color w:val="auto"/>
          </w:rPr>
          <w:t>,</w:t>
        </w:r>
      </w:ins>
      <w:r w:rsidRPr="00B4706E">
        <w:rPr>
          <w:color w:val="auto"/>
        </w:rPr>
        <w:t xml:space="preserve"> and </w:t>
      </w:r>
      <w:r w:rsidRPr="00B4706E">
        <w:rPr>
          <w:b/>
          <w:bCs/>
          <w:color w:val="auto"/>
        </w:rPr>
        <w:t>1,783</w:t>
      </w:r>
      <w:r w:rsidRPr="00B4706E">
        <w:rPr>
          <w:color w:val="auto"/>
        </w:rPr>
        <w:t xml:space="preserve"> genes downregulated at 24-hpi (THEV-infected versus mock-infected) (</w:t>
      </w:r>
      <w:r w:rsidRPr="00B4706E">
        <w:rPr>
          <w:b/>
          <w:bCs/>
          <w:color w:val="auto"/>
        </w:rPr>
        <w:t>Figure 2C</w:t>
      </w:r>
      <w:r w:rsidRPr="00B4706E">
        <w:rPr>
          <w:color w:val="auto"/>
        </w:rPr>
        <w:t xml:space="preserve">, and </w:t>
      </w:r>
      <w:r w:rsidRPr="00B4706E">
        <w:rPr>
          <w:b/>
          <w:bCs/>
          <w:color w:val="auto"/>
        </w:rPr>
        <w:t>Figure 3</w:t>
      </w:r>
      <w:r w:rsidRPr="00B4706E">
        <w:rPr>
          <w:color w:val="auto"/>
        </w:rPr>
        <w:t>). The log</w:t>
      </w:r>
      <w:r w:rsidRPr="00B4706E">
        <w:rPr>
          <w:color w:val="auto"/>
          <w:vertAlign w:val="subscript"/>
        </w:rPr>
        <w:t>2</w:t>
      </w:r>
      <w:r w:rsidRPr="00B4706E">
        <w:rPr>
          <w:color w:val="auto"/>
        </w:rPr>
        <w:t xml:space="preserve">fold-change (FC) values at 12-hpi ranged between </w:t>
      </w:r>
      <w:r w:rsidRPr="00B4706E">
        <w:rPr>
          <w:b/>
          <w:bCs/>
          <w:color w:val="auto"/>
        </w:rPr>
        <w:t>-1.4</w:t>
      </w:r>
      <w:r w:rsidRPr="00B4706E">
        <w:rPr>
          <w:color w:val="auto"/>
        </w:rPr>
        <w:t xml:space="preserve"> and +</w:t>
      </w:r>
      <w:r w:rsidRPr="00B4706E">
        <w:rPr>
          <w:b/>
          <w:bCs/>
          <w:color w:val="auto"/>
        </w:rPr>
        <w:t>1.7</w:t>
      </w:r>
      <w:r w:rsidRPr="00B4706E">
        <w:rPr>
          <w:color w:val="auto"/>
        </w:rPr>
        <w:t xml:space="preserve"> for </w:t>
      </w:r>
      <w:r w:rsidRPr="00B4706E">
        <w:rPr>
          <w:b/>
          <w:bCs/>
          <w:color w:val="auto"/>
        </w:rPr>
        <w:t>TMEM156</w:t>
      </w:r>
      <w:r w:rsidRPr="00B4706E">
        <w:rPr>
          <w:color w:val="auto"/>
        </w:rPr>
        <w:t xml:space="preserve"> (Transmembrane Protein 156) and </w:t>
      </w:r>
      <w:r w:rsidRPr="00B4706E">
        <w:rPr>
          <w:b/>
          <w:bCs/>
          <w:color w:val="auto"/>
        </w:rPr>
        <w:t>LIPG</w:t>
      </w:r>
      <w:r w:rsidRPr="00B4706E">
        <w:rPr>
          <w:color w:val="auto"/>
        </w:rPr>
        <w:t xml:space="preserve"> (Lipase G), respectively. At 24-hpi, the log</w:t>
      </w:r>
      <w:r w:rsidRPr="00B4706E">
        <w:rPr>
          <w:color w:val="auto"/>
          <w:vertAlign w:val="subscript"/>
        </w:rPr>
        <w:t>2</w:t>
      </w:r>
      <w:r w:rsidRPr="00B4706E">
        <w:rPr>
          <w:color w:val="auto"/>
        </w:rPr>
        <w:t xml:space="preserve">FC values ranged between </w:t>
      </w:r>
      <w:r w:rsidRPr="00B4706E">
        <w:rPr>
          <w:b/>
          <w:bCs/>
          <w:color w:val="auto"/>
        </w:rPr>
        <w:lastRenderedPageBreak/>
        <w:t>-2.0</w:t>
      </w:r>
      <w:r w:rsidRPr="00B4706E">
        <w:rPr>
          <w:color w:val="auto"/>
        </w:rPr>
        <w:t xml:space="preserve"> and +</w:t>
      </w:r>
      <w:r w:rsidRPr="00B4706E">
        <w:rPr>
          <w:b/>
          <w:bCs/>
          <w:color w:val="auto"/>
        </w:rPr>
        <w:t>2.6</w:t>
      </w:r>
      <w:r w:rsidRPr="00B4706E">
        <w:rPr>
          <w:color w:val="auto"/>
        </w:rPr>
        <w:t xml:space="preserve"> for </w:t>
      </w:r>
      <w:r w:rsidRPr="00B4706E">
        <w:rPr>
          <w:b/>
          <w:bCs/>
          <w:color w:val="auto"/>
        </w:rPr>
        <w:t>C1QTNF12</w:t>
      </w:r>
      <w:r w:rsidRPr="00B4706E">
        <w:rPr>
          <w:color w:val="auto"/>
        </w:rPr>
        <w:t xml:space="preserve"> (C1q And TNF Related 12) and </w:t>
      </w:r>
      <w:r w:rsidRPr="00B4706E">
        <w:rPr>
          <w:b/>
          <w:bCs/>
          <w:color w:val="auto"/>
        </w:rPr>
        <w:t>KCNG1</w:t>
      </w:r>
      <w:r w:rsidRPr="00B4706E">
        <w:rPr>
          <w:color w:val="auto"/>
        </w:rPr>
        <w:t xml:space="preserve"> (Potassium Voltage-Gated Channel Modifier Subfamily G Member 1), respectively.</w:t>
      </w:r>
    </w:p>
    <w:p w14:paraId="338172F5" w14:textId="77777777" w:rsidR="00727E54" w:rsidRDefault="00727E54" w:rsidP="00B4706E">
      <w:pPr>
        <w:pStyle w:val="MDPI52figure"/>
      </w:pPr>
      <w:r>
        <w:rPr>
          <w:noProof/>
        </w:rPr>
        <w:drawing>
          <wp:inline distT="0" distB="0" distL="0" distR="0" wp14:anchorId="1BF779DF" wp14:editId="000B32A9">
            <wp:extent cx="5943600" cy="5943600"/>
            <wp:effectExtent l="0" t="0" r="0" b="0"/>
            <wp:docPr id="1611174185" name="Picture"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blue circle represents genes at 4-hpi, the yellow circle, 12-hpi, and the green circle, 24-hpi. For the downregulated genes (C2), the red circle represents genes at 72-hpi, while all the other time points retain the colors from (C1)."/>
            <wp:cNvGraphicFramePr/>
            <a:graphic xmlns:a="http://schemas.openxmlformats.org/drawingml/2006/main">
              <a:graphicData uri="http://schemas.openxmlformats.org/drawingml/2006/picture">
                <pic:pic xmlns:pic="http://schemas.openxmlformats.org/drawingml/2006/picture">
                  <pic:nvPicPr>
                    <pic:cNvPr id="6" name="Picture" descr="results/r/figures/deg_patch_fig.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14:paraId="0823F501" w14:textId="64A93817" w:rsidR="00727E54" w:rsidRPr="00232678" w:rsidRDefault="00B4706E" w:rsidP="00B4706E">
      <w:pPr>
        <w:pStyle w:val="MDPI51figurecaption"/>
        <w:jc w:val="both"/>
      </w:pPr>
      <w:r w:rsidRPr="00B4706E">
        <w:rPr>
          <w:b/>
          <w:bCs/>
        </w:rPr>
        <w:t xml:space="preserve">Figure 3. </w:t>
      </w:r>
      <w:r w:rsidR="00727E54" w:rsidRPr="00232678">
        <w:t>DEGs of THEV-infected versus mock-infected samples at different time points. (</w:t>
      </w:r>
      <w:r w:rsidR="00727E54" w:rsidRPr="00232678">
        <w:rPr>
          <w:b/>
          <w:bCs/>
        </w:rPr>
        <w:t>A</w:t>
      </w:r>
      <w:r w:rsidR="00727E54" w:rsidRPr="00232678">
        <w:t>) Bar plot of number DEGs identified. Red represents upregulated genes and blue represents downregulated genes. (</w:t>
      </w:r>
      <w:r w:rsidR="00727E54" w:rsidRPr="00232678">
        <w:rPr>
          <w:b/>
          <w:bCs/>
        </w:rPr>
        <w:t>B</w:t>
      </w:r>
      <w:r w:rsidR="00727E54" w:rsidRPr="00232678">
        <w:t>) Heatmaps of scaled expression data (Z-scores) of DEGs. DEGs identified at 12-hpi are shown in (</w:t>
      </w:r>
      <w:r w:rsidR="00727E54" w:rsidRPr="00232678">
        <w:rPr>
          <w:b/>
          <w:bCs/>
        </w:rPr>
        <w:t>B1</w:t>
      </w:r>
      <w:r w:rsidR="00727E54" w:rsidRPr="00232678">
        <w:t>) and DEGs at 24-hpi in (</w:t>
      </w:r>
      <w:r w:rsidR="00727E54" w:rsidRPr="00232678">
        <w:rPr>
          <w:b/>
          <w:bCs/>
        </w:rPr>
        <w:t>B2</w:t>
      </w:r>
      <w:r w:rsidR="00727E54" w:rsidRPr="00232678">
        <w:t>). (</w:t>
      </w:r>
      <w:r w:rsidR="00727E54" w:rsidRPr="00232678">
        <w:rPr>
          <w:b/>
          <w:bCs/>
        </w:rPr>
        <w:t>C</w:t>
      </w:r>
      <w:r w:rsidR="00727E54" w:rsidRPr="00232678">
        <w:t>) Venn diagrams showing the number of DEGs identified at different time points. For the upregulated genes (</w:t>
      </w:r>
      <w:r w:rsidR="00727E54" w:rsidRPr="00232678">
        <w:rPr>
          <w:b/>
          <w:bCs/>
        </w:rPr>
        <w:t>C1</w:t>
      </w:r>
      <w:r w:rsidR="00727E54" w:rsidRPr="00232678">
        <w:t>), the blue circle represents genes at 4-hpi, the yellow circle, 12-hpi, and the green circle, 24-hpi. For the downregulated genes (</w:t>
      </w:r>
      <w:r w:rsidR="00727E54" w:rsidRPr="00232678">
        <w:rPr>
          <w:b/>
          <w:bCs/>
        </w:rPr>
        <w:t>C2</w:t>
      </w:r>
      <w:r w:rsidR="00727E54" w:rsidRPr="00232678">
        <w:t>), the red circle represents genes at 72-hpi, while all the other time points retain the colors from (</w:t>
      </w:r>
      <w:r w:rsidR="00727E54" w:rsidRPr="00232678">
        <w:rPr>
          <w:b/>
          <w:bCs/>
        </w:rPr>
        <w:t>C1</w:t>
      </w:r>
      <w:r w:rsidR="00727E54" w:rsidRPr="00232678">
        <w:t>).</w:t>
      </w:r>
    </w:p>
    <w:p w14:paraId="578C86A0" w14:textId="66A384BE" w:rsidR="00B4706E" w:rsidRPr="00B4706E" w:rsidRDefault="00B4706E" w:rsidP="00B4706E">
      <w:pPr>
        <w:pStyle w:val="MDPI22heading2"/>
        <w:spacing w:before="240"/>
      </w:pPr>
      <w:r w:rsidRPr="00B4706E">
        <w:t xml:space="preserve">3.3. </w:t>
      </w:r>
      <w:r w:rsidR="00727E54" w:rsidRPr="00B4706E">
        <w:t xml:space="preserve">Functional Enrichment Analyses (GO and KEGG </w:t>
      </w:r>
      <w:r w:rsidRPr="00B4706E">
        <w:t xml:space="preserve">Pathway </w:t>
      </w:r>
      <w:r w:rsidR="00727E54" w:rsidRPr="00B4706E">
        <w:t>Analyses)</w:t>
      </w:r>
    </w:p>
    <w:p w14:paraId="0FF9B500" w14:textId="2A285699" w:rsidR="00727E54" w:rsidRDefault="00727E54" w:rsidP="00B4706E">
      <w:pPr>
        <w:pStyle w:val="MDPI31text"/>
      </w:pPr>
      <w:r w:rsidRPr="007D4B66">
        <w:t xml:space="preserve">Gene ontology (GO) enrichment analysis was performed for the DEGs determined at the 12- and 24-hpi timepoints with the DAVID (Database for Annotation, Visualization and Integrated Discovery; version 2021) online resource (29) and the gprofiler2 R package – version </w:t>
      </w:r>
      <w:r w:rsidRPr="007D4B66">
        <w:rPr>
          <w:b/>
          <w:bCs/>
        </w:rPr>
        <w:t>0.2.3</w:t>
      </w:r>
      <w:r w:rsidRPr="007D4B66">
        <w:t xml:space="preserve"> (24), which outputs results according to the three branches of the GO directed acyclic graph – cellular components (CP), biological processes (BP), and molecular </w:t>
      </w:r>
      <w:r w:rsidRPr="007D4B66">
        <w:lastRenderedPageBreak/>
        <w:t xml:space="preserve">functions (MF). We compared THEV-infected samples relative to their time-matched mock-infected samples for each timepoint. Results with </w:t>
      </w:r>
      <w:proofErr w:type="spellStart"/>
      <w:r w:rsidRPr="007D4B66">
        <w:t>P</w:t>
      </w:r>
      <w:r w:rsidRPr="007D4B66">
        <w:rPr>
          <w:vertAlign w:val="subscript"/>
        </w:rPr>
        <w:t>adjusted</w:t>
      </w:r>
      <w:proofErr w:type="spellEnd"/>
      <w:r w:rsidRPr="007D4B66">
        <w:t xml:space="preserve">-value </w:t>
      </w:r>
      <m:oMath>
        <m:r>
          <m:rPr>
            <m:sty m:val="p"/>
          </m:rPr>
          <w:rPr>
            <w:rFonts w:ascii="Cambria Math" w:hAnsi="Cambria Math"/>
          </w:rPr>
          <m:t>≤</m:t>
        </m:r>
      </m:oMath>
      <w:r w:rsidRPr="007D4B66">
        <w:t xml:space="preserve"> 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sidRPr="007D4B66">
        <w:rPr>
          <w:b/>
          <w:bCs/>
        </w:rPr>
        <w:t>Table 2A-B</w:t>
      </w:r>
      <w:r w:rsidRPr="007D4B66">
        <w:t xml:space="preserve"> and </w:t>
      </w:r>
      <w:r w:rsidRPr="007D4B66">
        <w:rPr>
          <w:b/>
          <w:bCs/>
        </w:rPr>
        <w:t>Table 3A-B</w:t>
      </w:r>
      <w:r w:rsidRPr="007D4B66">
        <w:t>).</w:t>
      </w:r>
    </w:p>
    <w:p w14:paraId="79A17200" w14:textId="6C5AA6B1" w:rsidR="00727E54" w:rsidRPr="00B4706E" w:rsidRDefault="00B4706E" w:rsidP="00B4706E">
      <w:pPr>
        <w:pStyle w:val="MDPI41tablecaption"/>
        <w:rPr>
          <w:b/>
          <w:i/>
          <w:iCs/>
        </w:rPr>
      </w:pPr>
      <w:r w:rsidRPr="00B4706E">
        <w:rPr>
          <w:b/>
          <w:i/>
          <w:iCs/>
        </w:rPr>
        <w:t>Table 2</w:t>
      </w:r>
      <w:r w:rsidR="00727E54" w:rsidRPr="00B4706E">
        <w:rPr>
          <w:b/>
          <w:i/>
          <w:iCs/>
        </w:rPr>
        <w:t>A: Gene ontology analysis of Significantly Upregulated DEGs identified at 12-hpi</w:t>
      </w:r>
      <w:r w:rsidRPr="00B4706E">
        <w:rPr>
          <w:b/>
          <w:i/>
          <w:iCs/>
        </w:rPr>
        <w:t>.</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727E54" w:rsidRPr="00B4706E" w14:paraId="1F909A6F" w14:textId="77777777" w:rsidTr="002B2728">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F62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96C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sidRPr="00B4706E">
              <w:rPr>
                <w:rFonts w:eastAsia="Times New Roman"/>
                <w:b/>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E5B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C23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812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P-value</w:t>
            </w:r>
            <w:r w:rsidRPr="00B4706E">
              <w:rPr>
                <w:rFonts w:eastAsia="Times New Roman"/>
                <w:b/>
                <w:sz w:val="16"/>
                <w:szCs w:val="16"/>
              </w:rPr>
              <w:br/>
              <w:t>(Adjusted)</w:t>
            </w:r>
          </w:p>
        </w:tc>
      </w:tr>
      <w:tr w:rsidR="00727E54" w:rsidRPr="00B4706E" w14:paraId="426115FA"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159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Biological Process</w:t>
            </w:r>
          </w:p>
        </w:tc>
      </w:tr>
      <w:tr w:rsidR="00727E54" w:rsidRPr="00B4706E" w14:paraId="6BF51E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4F5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A4B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E27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0F6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380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1.53e-02</w:t>
            </w:r>
          </w:p>
        </w:tc>
      </w:tr>
      <w:tr w:rsidR="00727E54" w:rsidRPr="00B4706E" w14:paraId="530982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739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A9A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01F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168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64F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3.45e-04</w:t>
            </w:r>
          </w:p>
        </w:tc>
      </w:tr>
      <w:tr w:rsidR="00727E54" w:rsidRPr="00B4706E" w14:paraId="6FB262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968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5EA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androgen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2DE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411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385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3.18e-02</w:t>
            </w:r>
          </w:p>
        </w:tc>
      </w:tr>
      <w:tr w:rsidR="00727E54" w:rsidRPr="00B4706E" w14:paraId="674F03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CCE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EF9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86B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2C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626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6.09e-07</w:t>
            </w:r>
          </w:p>
        </w:tc>
      </w:tr>
      <w:tr w:rsidR="00727E54" w:rsidRPr="00B4706E" w14:paraId="7D63CF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6E7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AE4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A35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59D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6F8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8.19e-04</w:t>
            </w:r>
          </w:p>
        </w:tc>
      </w:tr>
      <w:tr w:rsidR="00727E54" w:rsidRPr="00B4706E" w14:paraId="023562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D0E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61E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appendage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A37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E40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2DC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3.40e-02</w:t>
            </w:r>
          </w:p>
        </w:tc>
      </w:tr>
      <w:tr w:rsidR="00727E54" w:rsidRPr="00B4706E" w14:paraId="47EADA9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0B0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11F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appendage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34D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17A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F87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00CAB7A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131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F14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82C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E13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309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4.43e-03</w:t>
            </w:r>
          </w:p>
        </w:tc>
      </w:tr>
      <w:tr w:rsidR="00727E54" w:rsidRPr="00B4706E" w14:paraId="1F7641C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397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8ED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biological process involved in interspecies interaction between organisms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9D4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790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C43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1.74e-02</w:t>
            </w:r>
          </w:p>
        </w:tc>
      </w:tr>
      <w:tr w:rsidR="00727E54" w:rsidRPr="00B4706E" w14:paraId="7A88064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613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C0B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biological regulation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CBC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D88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A03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8.20e-04</w:t>
            </w:r>
          </w:p>
        </w:tc>
      </w:tr>
      <w:tr w:rsidR="00727E54" w:rsidRPr="00B4706E" w14:paraId="074C561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5DE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D60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F67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058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8A1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1.03e-03</w:t>
            </w:r>
          </w:p>
        </w:tc>
      </w:tr>
      <w:tr w:rsidR="00727E54" w:rsidRPr="00B4706E" w14:paraId="6D1A9B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016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79F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CE1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629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44A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1.34e-03</w:t>
            </w:r>
          </w:p>
        </w:tc>
      </w:tr>
      <w:tr w:rsidR="00727E54" w:rsidRPr="00B4706E" w14:paraId="2AF573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288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CC4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05D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3EC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7F1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4.63e-02</w:t>
            </w:r>
          </w:p>
        </w:tc>
      </w:tr>
      <w:tr w:rsidR="00727E54" w:rsidRPr="00B4706E" w14:paraId="1357D3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0C7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372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56F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320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D31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4.85e-03</w:t>
            </w:r>
          </w:p>
        </w:tc>
      </w:tr>
      <w:tr w:rsidR="00727E54" w:rsidRPr="00B4706E" w14:paraId="3F31F8A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629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284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0CB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FD5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4A6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4.99e-08</w:t>
            </w:r>
          </w:p>
        </w:tc>
      </w:tr>
      <w:tr w:rsidR="00727E54" w:rsidRPr="00B4706E" w14:paraId="00D211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CD1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B89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5A8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36B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28D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1.31e-02</w:t>
            </w:r>
          </w:p>
        </w:tc>
      </w:tr>
      <w:tr w:rsidR="00727E54" w:rsidRPr="00B4706E" w14:paraId="53491F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43E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B32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2F8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7ED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AEB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392CA06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11F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B0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34A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BB7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986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1.31e-02</w:t>
            </w:r>
          </w:p>
        </w:tc>
      </w:tr>
      <w:tr w:rsidR="00727E54" w:rsidRPr="00B4706E" w14:paraId="486490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251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083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236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7E7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71B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3.16e-03</w:t>
            </w:r>
          </w:p>
        </w:tc>
      </w:tr>
      <w:tr w:rsidR="00727E54" w:rsidRPr="00B4706E" w14:paraId="60E4A5F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5A3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441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4DF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1F7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371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3.03e-03</w:t>
            </w:r>
          </w:p>
        </w:tc>
      </w:tr>
      <w:tr w:rsidR="00727E54" w:rsidRPr="00B4706E" w14:paraId="4EE913F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0F8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F46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6F8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A9B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B53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4.34e-04</w:t>
            </w:r>
          </w:p>
        </w:tc>
      </w:tr>
      <w:tr w:rsidR="00727E54" w:rsidRPr="00B4706E" w14:paraId="29177C8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0BA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03D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3B6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A3D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8AD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4.21e-04</w:t>
            </w:r>
          </w:p>
        </w:tc>
      </w:tr>
      <w:tr w:rsidR="00727E54" w:rsidRPr="00B4706E" w14:paraId="55765DA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1D6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956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A0B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83B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0AC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8.52e-04</w:t>
            </w:r>
          </w:p>
        </w:tc>
      </w:tr>
      <w:tr w:rsidR="00727E54" w:rsidRPr="00B4706E" w14:paraId="6FB810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2D4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BA1B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biotic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73C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81A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C62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3.47e-02</w:t>
            </w:r>
          </w:p>
        </w:tc>
      </w:tr>
      <w:tr w:rsidR="00727E54" w:rsidRPr="00B4706E" w14:paraId="18EEE5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E5E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D8B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chemical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936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D5C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84D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2.49e-02</w:t>
            </w:r>
          </w:p>
        </w:tc>
      </w:tr>
      <w:tr w:rsidR="00727E54" w:rsidRPr="00B4706E" w14:paraId="2C948D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FB3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A0F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decreased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344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6F2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6E6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3.18e-02</w:t>
            </w:r>
          </w:p>
        </w:tc>
      </w:tr>
      <w:tr w:rsidR="00727E54" w:rsidRPr="00B4706E" w14:paraId="462F98D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827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0D5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hypoxia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247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7A5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BAF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2.79e-02</w:t>
            </w:r>
          </w:p>
        </w:tc>
      </w:tr>
      <w:tr w:rsidR="00727E54" w:rsidRPr="00B4706E" w14:paraId="0996112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697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7CE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92A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1D9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26B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8.44e-03</w:t>
            </w:r>
          </w:p>
        </w:tc>
      </w:tr>
      <w:tr w:rsidR="00727E54" w:rsidRPr="00B4706E" w14:paraId="4F65D5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D50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6FD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lipopolysaccharide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6C7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BC9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AB9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2.92e-02</w:t>
            </w:r>
          </w:p>
        </w:tc>
      </w:tr>
      <w:tr w:rsidR="00727E54" w:rsidRPr="00B4706E" w14:paraId="166FE4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D99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471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molecule of bacterial origin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2A4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97D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F24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3CE01D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DD9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F49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EAF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57D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760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1.27e-02</w:t>
            </w:r>
          </w:p>
        </w:tc>
      </w:tr>
      <w:tr w:rsidR="00727E54" w:rsidRPr="00B4706E" w14:paraId="024346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C53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1AB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737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786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801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1.98e-02</w:t>
            </w:r>
          </w:p>
        </w:tc>
      </w:tr>
      <w:tr w:rsidR="00727E54" w:rsidRPr="00B4706E" w14:paraId="2182CD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7C0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C68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FE8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337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A60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1.11e-04</w:t>
            </w:r>
          </w:p>
        </w:tc>
      </w:tr>
      <w:tr w:rsidR="00727E54" w:rsidRPr="00B4706E" w14:paraId="066252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4E4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E3B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7BC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45C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D1E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7.48e-04</w:t>
            </w:r>
          </w:p>
        </w:tc>
      </w:tr>
      <w:tr w:rsidR="00727E54" w:rsidRPr="00B4706E" w14:paraId="18842B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5C1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BB1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E8B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416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BE4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1.20e-02</w:t>
            </w:r>
          </w:p>
        </w:tc>
      </w:tr>
      <w:tr w:rsidR="00727E54" w:rsidRPr="00B4706E" w14:paraId="025BC15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03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EA4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deadenylation</w:t>
            </w:r>
            <w:proofErr w:type="spellEnd"/>
            <w:r w:rsidRPr="00B4706E">
              <w:rPr>
                <w:rFonts w:eastAsia="Times New Roman"/>
                <w:sz w:val="16"/>
                <w:szCs w:val="16"/>
              </w:rPr>
              <w:t xml:space="preserve">-independent </w:t>
            </w:r>
            <w:proofErr w:type="spellStart"/>
            <w:r w:rsidRPr="00B4706E">
              <w:rPr>
                <w:rFonts w:eastAsia="Times New Roman"/>
                <w:sz w:val="16"/>
                <w:szCs w:val="16"/>
              </w:rPr>
              <w:t>decapping</w:t>
            </w:r>
            <w:proofErr w:type="spellEnd"/>
            <w:r w:rsidRPr="00B4706E">
              <w:rPr>
                <w:rFonts w:eastAsia="Times New Roman"/>
                <w:sz w:val="16"/>
                <w:szCs w:val="16"/>
              </w:rPr>
              <w:t xml:space="preserve"> of nuclear-transcribed mRNA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F8A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168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6D1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8.47e-03</w:t>
            </w:r>
          </w:p>
        </w:tc>
      </w:tr>
      <w:tr w:rsidR="00727E54" w:rsidRPr="00B4706E" w14:paraId="29B0ED6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45F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BFC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developmental 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D51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813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CCF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1.53e-02</w:t>
            </w:r>
          </w:p>
        </w:tc>
      </w:tr>
      <w:tr w:rsidR="00727E54" w:rsidRPr="00B4706E" w14:paraId="0F24AA7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FAE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945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embryo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686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170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BAD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3.43e-02</w:t>
            </w:r>
          </w:p>
        </w:tc>
      </w:tr>
      <w:tr w:rsidR="00727E54" w:rsidRPr="00B4706E" w14:paraId="6EEC96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C4E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4CD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1B0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622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481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9.41e-03</w:t>
            </w:r>
          </w:p>
        </w:tc>
      </w:tr>
      <w:tr w:rsidR="00727E54" w:rsidRPr="00B4706E" w14:paraId="5947D51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66B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095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endoderm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96E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E07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CBE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7.66e-03</w:t>
            </w:r>
          </w:p>
        </w:tc>
      </w:tr>
      <w:tr w:rsidR="00727E54" w:rsidRPr="00B4706E" w14:paraId="015357E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766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3C9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35E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673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752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5.94e-04</w:t>
            </w:r>
          </w:p>
        </w:tc>
      </w:tr>
      <w:tr w:rsidR="00727E54" w:rsidRPr="00B4706E" w14:paraId="3F92CA9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0D0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C47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9CE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465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FB7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5.94e-04</w:t>
            </w:r>
          </w:p>
        </w:tc>
      </w:tr>
      <w:tr w:rsidR="00727E54" w:rsidRPr="00B4706E" w14:paraId="5944AE3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3A9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208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CF3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B85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0AF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2.46e-02</w:t>
            </w:r>
          </w:p>
        </w:tc>
      </w:tr>
      <w:tr w:rsidR="00727E54" w:rsidRPr="00B4706E" w14:paraId="21277C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C8A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BD9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137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C76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DD2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5.94e-04</w:t>
            </w:r>
          </w:p>
        </w:tc>
      </w:tr>
      <w:tr w:rsidR="00727E54" w:rsidRPr="00B4706E" w14:paraId="1EF297F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FBF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D8E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F60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6DF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BB9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3.79e-03</w:t>
            </w:r>
          </w:p>
        </w:tc>
      </w:tr>
      <w:tr w:rsidR="00727E54" w:rsidRPr="00B4706E" w14:paraId="191345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D02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7EA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3FE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7FF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2E1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7.41e-03</w:t>
            </w:r>
          </w:p>
        </w:tc>
      </w:tr>
      <w:tr w:rsidR="00727E54" w:rsidRPr="00B4706E" w14:paraId="2E6127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E12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C1E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or maintenance of cell polarity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CC2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50B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DF9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1.48e-02</w:t>
            </w:r>
          </w:p>
        </w:tc>
      </w:tr>
      <w:tr w:rsidR="00727E54" w:rsidRPr="00B4706E" w14:paraId="217F46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AE7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907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extrinsic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A77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827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305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1.89e-02</w:t>
            </w:r>
          </w:p>
        </w:tc>
      </w:tr>
      <w:tr w:rsidR="00727E54" w:rsidRPr="00B4706E" w14:paraId="5CABE3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04E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56E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gland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E31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6BE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F6A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9.41e-03</w:t>
            </w:r>
          </w:p>
        </w:tc>
      </w:tr>
      <w:tr w:rsidR="00727E54" w:rsidRPr="00B4706E" w14:paraId="453E2F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388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AAB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B54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5AE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21A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1.53e-02</w:t>
            </w:r>
          </w:p>
        </w:tc>
      </w:tr>
      <w:tr w:rsidR="00727E54" w:rsidRPr="00B4706E" w14:paraId="40F64D5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1C9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A7F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hemopoiesis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465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AB0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F17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1.69e-02</w:t>
            </w:r>
          </w:p>
        </w:tc>
      </w:tr>
      <w:tr w:rsidR="00727E54" w:rsidRPr="00B4706E" w14:paraId="52D799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1DE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D8F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homeostasis of number of cells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F8D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5BF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105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1.27e-02</w:t>
            </w:r>
          </w:p>
        </w:tc>
      </w:tr>
      <w:tr w:rsidR="00727E54" w:rsidRPr="00B4706E" w14:paraId="00AA200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13F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81D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lipid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C7E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5D2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878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2.79e-02</w:t>
            </w:r>
          </w:p>
        </w:tc>
      </w:tr>
      <w:tr w:rsidR="00727E54" w:rsidRPr="00B4706E" w14:paraId="00F696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B21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F3D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64A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8A6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B2A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5.94e-04</w:t>
            </w:r>
          </w:p>
        </w:tc>
      </w:tr>
      <w:tr w:rsidR="00727E54" w:rsidRPr="00B4706E" w14:paraId="2F7137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503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11B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63B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40A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1CA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1.48e-03</w:t>
            </w:r>
          </w:p>
        </w:tc>
      </w:tr>
      <w:tr w:rsidR="00727E54" w:rsidRPr="00B4706E" w14:paraId="1A5861A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FCF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3C8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A18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DB3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102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1.02e-02</w:t>
            </w:r>
          </w:p>
        </w:tc>
      </w:tr>
      <w:tr w:rsidR="00727E54" w:rsidRPr="00B4706E" w14:paraId="5E73A5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5F3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A57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EBC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7F9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51E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1.31e-02</w:t>
            </w:r>
          </w:p>
        </w:tc>
      </w:tr>
      <w:tr w:rsidR="00727E54" w:rsidRPr="00B4706E" w14:paraId="569C03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324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9B4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limb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E8E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25C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FCE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3.40e-02</w:t>
            </w:r>
          </w:p>
        </w:tc>
      </w:tr>
      <w:tr w:rsidR="00727E54" w:rsidRPr="00B4706E" w14:paraId="5A04395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07D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743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limb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CC0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D81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D48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6CCED7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83F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BF8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7D6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BB5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8DE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1.94e-03</w:t>
            </w:r>
          </w:p>
        </w:tc>
      </w:tr>
      <w:tr w:rsidR="00727E54" w:rsidRPr="00B4706E" w14:paraId="52B9B1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134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A07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9D1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4B9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F18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7.41e-03</w:t>
            </w:r>
          </w:p>
        </w:tc>
      </w:tr>
      <w:tr w:rsidR="00727E54" w:rsidRPr="00B4706E" w14:paraId="3F5904B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8AA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0B9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EB4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5F2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D34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1.25e-02</w:t>
            </w:r>
          </w:p>
        </w:tc>
      </w:tr>
      <w:tr w:rsidR="00727E54" w:rsidRPr="00B4706E" w14:paraId="0E4FAE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789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587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mRNA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57E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F80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07F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7.79e-03</w:t>
            </w:r>
          </w:p>
        </w:tc>
      </w:tr>
      <w:tr w:rsidR="00727E54" w:rsidRPr="00B4706E" w14:paraId="0F97B7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320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E41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FFD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EBD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791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5.47e-03</w:t>
            </w:r>
          </w:p>
        </w:tc>
      </w:tr>
      <w:tr w:rsidR="00727E54" w:rsidRPr="00B4706E" w14:paraId="7F695BB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362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411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AA4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259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86A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1.77e-03</w:t>
            </w:r>
          </w:p>
        </w:tc>
      </w:tr>
      <w:tr w:rsidR="00727E54" w:rsidRPr="00B4706E" w14:paraId="1E91DDD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109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584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6D0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E68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5C4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3.56e-05</w:t>
            </w:r>
          </w:p>
        </w:tc>
      </w:tr>
      <w:tr w:rsidR="00727E54" w:rsidRPr="00B4706E" w14:paraId="5A4B5DB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734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223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A9E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685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2D4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6.45e-03</w:t>
            </w:r>
          </w:p>
        </w:tc>
      </w:tr>
      <w:tr w:rsidR="00727E54" w:rsidRPr="00B4706E" w14:paraId="4D7E11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654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850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E56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1DE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153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9.09e-04</w:t>
            </w:r>
          </w:p>
        </w:tc>
      </w:tr>
      <w:tr w:rsidR="00727E54" w:rsidRPr="00B4706E" w14:paraId="5F6F6D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1A6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770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DA6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50E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CFE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3.93e-04</w:t>
            </w:r>
          </w:p>
        </w:tc>
      </w:tr>
      <w:tr w:rsidR="00727E54" w:rsidRPr="00B4706E" w14:paraId="726292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B4B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BBE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731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D90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517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1.70e-03</w:t>
            </w:r>
          </w:p>
        </w:tc>
      </w:tr>
      <w:tr w:rsidR="00727E54" w:rsidRPr="00B4706E" w14:paraId="601B460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603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DFB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C49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9BB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B71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602702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A55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AA2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503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D65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69C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8.20e-04</w:t>
            </w:r>
          </w:p>
        </w:tc>
      </w:tr>
      <w:tr w:rsidR="00727E54" w:rsidRPr="00B4706E" w14:paraId="2D1BF4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928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D2C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motor neuron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394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9E5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888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3.18e-02</w:t>
            </w:r>
          </w:p>
        </w:tc>
      </w:tr>
      <w:tr w:rsidR="00727E54" w:rsidRPr="00B4706E" w14:paraId="1F35E5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151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FA1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multicellular organismal-level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4A8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7B3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AD3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9.41e-03</w:t>
            </w:r>
          </w:p>
        </w:tc>
      </w:tr>
      <w:tr w:rsidR="00727E54" w:rsidRPr="00B4706E" w14:paraId="268A25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730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9FC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2D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2E4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333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4.54e-04</w:t>
            </w:r>
          </w:p>
        </w:tc>
      </w:tr>
      <w:tr w:rsidR="00727E54" w:rsidRPr="00B4706E" w14:paraId="580712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6FC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C42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C10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A64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1D0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1.90e-07</w:t>
            </w:r>
          </w:p>
        </w:tc>
      </w:tr>
      <w:tr w:rsidR="00727E54" w:rsidRPr="00B4706E" w14:paraId="7869FB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D92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E42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98A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CE3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774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1.03e-03</w:t>
            </w:r>
          </w:p>
        </w:tc>
      </w:tr>
      <w:tr w:rsidR="00727E54" w:rsidRPr="00B4706E" w14:paraId="21138B9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F5B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985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D8A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415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BD0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8.52e-04</w:t>
            </w:r>
          </w:p>
        </w:tc>
      </w:tr>
      <w:tr w:rsidR="00727E54" w:rsidRPr="00B4706E" w14:paraId="269B64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FFE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891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939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E7D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7AC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9.46e-05</w:t>
            </w:r>
          </w:p>
        </w:tc>
      </w:tr>
      <w:tr w:rsidR="00727E54" w:rsidRPr="00B4706E" w14:paraId="7D767FD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284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1EB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FA2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FA1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2E7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1.90e-07</w:t>
            </w:r>
          </w:p>
        </w:tc>
      </w:tr>
      <w:tr w:rsidR="00727E54" w:rsidRPr="00B4706E" w14:paraId="1A1B7C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241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F1E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784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BEA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C5A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8.52e-04</w:t>
            </w:r>
          </w:p>
        </w:tc>
      </w:tr>
      <w:tr w:rsidR="00727E54" w:rsidRPr="00B4706E" w14:paraId="59CD5A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58A6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A99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69E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68D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F9C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1.78e-02</w:t>
            </w:r>
          </w:p>
        </w:tc>
      </w:tr>
      <w:tr w:rsidR="00727E54" w:rsidRPr="00B4706E" w14:paraId="7327C27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5B7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8B1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505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030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0B6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2.25e-03</w:t>
            </w:r>
          </w:p>
        </w:tc>
      </w:tr>
      <w:tr w:rsidR="00727E54" w:rsidRPr="00B4706E" w14:paraId="60EBE43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D1F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17F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0D2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B3D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438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7.20e-04</w:t>
            </w:r>
          </w:p>
        </w:tc>
      </w:tr>
      <w:tr w:rsidR="00727E54" w:rsidRPr="00B4706E" w14:paraId="10EF581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F6A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52F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AB8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5CC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DFA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1.10e-04</w:t>
            </w:r>
          </w:p>
        </w:tc>
      </w:tr>
      <w:tr w:rsidR="00727E54" w:rsidRPr="00B4706E" w14:paraId="7D69F98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270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0B1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F13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D43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5A0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4.29e-04</w:t>
            </w:r>
          </w:p>
        </w:tc>
      </w:tr>
      <w:tr w:rsidR="00727E54" w:rsidRPr="00B4706E" w14:paraId="1863E2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5D0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455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7D5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54A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991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4.15e-03</w:t>
            </w:r>
          </w:p>
        </w:tc>
      </w:tr>
      <w:tr w:rsidR="00727E54" w:rsidRPr="00B4706E" w14:paraId="1F90EA0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D66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390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40C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42E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6C3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2.79e-02</w:t>
            </w:r>
          </w:p>
        </w:tc>
      </w:tr>
      <w:tr w:rsidR="00727E54" w:rsidRPr="00B4706E" w14:paraId="5A247F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EC6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3C2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nuclear-transcribed mRNA catabolic process, </w:t>
            </w:r>
            <w:proofErr w:type="spellStart"/>
            <w:r w:rsidRPr="00B4706E">
              <w:rPr>
                <w:rFonts w:eastAsia="Times New Roman"/>
                <w:sz w:val="16"/>
                <w:szCs w:val="16"/>
              </w:rPr>
              <w:t>deadenylation</w:t>
            </w:r>
            <w:proofErr w:type="spellEnd"/>
            <w:r w:rsidRPr="00B4706E">
              <w:rPr>
                <w:rFonts w:eastAsia="Times New Roman"/>
                <w:sz w:val="16"/>
                <w:szCs w:val="16"/>
              </w:rPr>
              <w:t>-independent decay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AE0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69B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83E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8.47e-03</w:t>
            </w:r>
          </w:p>
        </w:tc>
      </w:tr>
      <w:tr w:rsidR="00727E54" w:rsidRPr="00B4706E" w14:paraId="29A2CDE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A94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037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740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7C0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370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4.40e-02</w:t>
            </w:r>
          </w:p>
        </w:tc>
      </w:tr>
      <w:tr w:rsidR="00727E54" w:rsidRPr="00B4706E" w14:paraId="0415F8B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1FE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09C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3D9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093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E82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2.79e-02</w:t>
            </w:r>
          </w:p>
        </w:tc>
      </w:tr>
      <w:tr w:rsidR="00727E54" w:rsidRPr="00B4706E" w14:paraId="557B982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3F0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704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E63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04F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60C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3.39e-02</w:t>
            </w:r>
          </w:p>
        </w:tc>
      </w:tr>
      <w:tr w:rsidR="00727E54" w:rsidRPr="00B4706E" w14:paraId="52D7B26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89C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5C7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12A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F46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10D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3.11e-03</w:t>
            </w:r>
          </w:p>
        </w:tc>
      </w:tr>
      <w:tr w:rsidR="00727E54" w:rsidRPr="00B4706E" w14:paraId="23B340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460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83F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1D5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D34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D19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3.93e-04</w:t>
            </w:r>
          </w:p>
        </w:tc>
      </w:tr>
      <w:tr w:rsidR="00727E54" w:rsidRPr="00B4706E" w14:paraId="3D568A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32B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FD1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6E9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B7B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4FA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1.09e-02</w:t>
            </w:r>
          </w:p>
        </w:tc>
      </w:tr>
      <w:tr w:rsidR="00727E54" w:rsidRPr="00B4706E" w14:paraId="61D423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2E0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C27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C18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720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763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1.11e-06</w:t>
            </w:r>
          </w:p>
        </w:tc>
      </w:tr>
      <w:tr w:rsidR="00727E54" w:rsidRPr="00B4706E" w14:paraId="46FC85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4F0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EF3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5C3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C62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6E5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1.11e-06</w:t>
            </w:r>
          </w:p>
        </w:tc>
      </w:tr>
      <w:tr w:rsidR="00727E54" w:rsidRPr="00B4706E" w14:paraId="1DA67EB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A1B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F39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7D0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77D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949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1.96e-04</w:t>
            </w:r>
          </w:p>
        </w:tc>
      </w:tr>
      <w:tr w:rsidR="00727E54" w:rsidRPr="00B4706E" w14:paraId="0D9DB2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7F5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4DE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phytosteroid</w:t>
            </w:r>
            <w:proofErr w:type="spellEnd"/>
            <w:r w:rsidRPr="00B4706E">
              <w:rPr>
                <w:rFonts w:eastAsia="Times New Roman"/>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57F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62C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0A7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3.75e-05</w:t>
            </w:r>
          </w:p>
        </w:tc>
      </w:tr>
      <w:tr w:rsidR="00727E54" w:rsidRPr="00B4706E" w14:paraId="110B09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12E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733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phytosteroid</w:t>
            </w:r>
            <w:proofErr w:type="spellEnd"/>
            <w:r w:rsidRPr="00B4706E">
              <w:rPr>
                <w:rFonts w:eastAsia="Times New Roman"/>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E34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CC2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966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3.75e-05</w:t>
            </w:r>
          </w:p>
        </w:tc>
      </w:tr>
      <w:tr w:rsidR="00727E54" w:rsidRPr="00B4706E" w14:paraId="063D66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77D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058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5F1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338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919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9.34e-04</w:t>
            </w:r>
          </w:p>
        </w:tc>
      </w:tr>
      <w:tr w:rsidR="00727E54" w:rsidRPr="00B4706E" w14:paraId="19DD8A4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29D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8D0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E47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3C0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71E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1.29e-03</w:t>
            </w:r>
          </w:p>
        </w:tc>
      </w:tr>
      <w:tr w:rsidR="00727E54" w:rsidRPr="00B4706E" w14:paraId="5FF833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D94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EA8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4A3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516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51B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6.45e-03</w:t>
            </w:r>
          </w:p>
        </w:tc>
      </w:tr>
      <w:tr w:rsidR="00727E54" w:rsidRPr="00B4706E" w14:paraId="47CDF5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818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1E5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9DE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736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2B3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701F169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27E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F22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FD2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D69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70C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4.95e-02</w:t>
            </w:r>
          </w:p>
        </w:tc>
      </w:tr>
      <w:tr w:rsidR="00727E54" w:rsidRPr="00B4706E" w14:paraId="5F27C9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206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61B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00C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F1C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AC0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8.52e-04</w:t>
            </w:r>
          </w:p>
        </w:tc>
      </w:tr>
      <w:tr w:rsidR="00727E54" w:rsidRPr="00B4706E" w14:paraId="55398B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420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BF0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711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9DA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948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1.83e-03</w:t>
            </w:r>
          </w:p>
        </w:tc>
      </w:tr>
      <w:tr w:rsidR="00727E54" w:rsidRPr="00B4706E" w14:paraId="5D1C8A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04B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D39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BFC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6A6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395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5.97e-03</w:t>
            </w:r>
          </w:p>
        </w:tc>
      </w:tr>
      <w:tr w:rsidR="00727E54" w:rsidRPr="00B4706E" w14:paraId="437C945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EE1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FD7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3B9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25D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6F8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4.34e-04</w:t>
            </w:r>
          </w:p>
        </w:tc>
      </w:tr>
      <w:tr w:rsidR="00727E54" w:rsidRPr="00B4706E" w14:paraId="24504EC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4EB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EA2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192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9DD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647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1.58e-03</w:t>
            </w:r>
          </w:p>
        </w:tc>
      </w:tr>
      <w:tr w:rsidR="00727E54" w:rsidRPr="00B4706E" w14:paraId="4738693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C1E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D39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47C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A18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91F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2.85e-02</w:t>
            </w:r>
          </w:p>
        </w:tc>
      </w:tr>
      <w:tr w:rsidR="00727E54" w:rsidRPr="00B4706E" w14:paraId="7AE836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978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0CF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B87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14C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0E9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5973B39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212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331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537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198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D9B1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1.08e-04</w:t>
            </w:r>
          </w:p>
        </w:tc>
      </w:tr>
      <w:tr w:rsidR="00727E54" w:rsidRPr="00B4706E" w14:paraId="0B9C827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EB4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629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275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962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08D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4.43e-03</w:t>
            </w:r>
          </w:p>
        </w:tc>
      </w:tr>
      <w:tr w:rsidR="00727E54" w:rsidRPr="00B4706E" w14:paraId="09808FD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68B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310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998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E10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DBC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4.99e-08</w:t>
            </w:r>
          </w:p>
        </w:tc>
      </w:tr>
      <w:tr w:rsidR="00727E54" w:rsidRPr="00B4706E" w14:paraId="1041208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AB9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94B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5A2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579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5BE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4.40e-02</w:t>
            </w:r>
          </w:p>
        </w:tc>
      </w:tr>
      <w:tr w:rsidR="00727E54" w:rsidRPr="00B4706E" w14:paraId="7F99F24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9DC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C0E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D4D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3A0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928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4.21e-04</w:t>
            </w:r>
          </w:p>
        </w:tc>
      </w:tr>
      <w:tr w:rsidR="00727E54" w:rsidRPr="00B4706E" w14:paraId="3F7294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024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076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06E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AC6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8FB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1.15e-03</w:t>
            </w:r>
          </w:p>
        </w:tc>
      </w:tr>
      <w:tr w:rsidR="00727E54" w:rsidRPr="00B4706E" w14:paraId="54A7F8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380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CC4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404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BDC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F14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8.44e-03</w:t>
            </w:r>
          </w:p>
        </w:tc>
      </w:tr>
      <w:tr w:rsidR="00727E54" w:rsidRPr="00B4706E" w14:paraId="5B0CDE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BCC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336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E3B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E43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255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3.56e-05</w:t>
            </w:r>
          </w:p>
        </w:tc>
      </w:tr>
      <w:tr w:rsidR="00727E54" w:rsidRPr="00B4706E" w14:paraId="0C8A0DD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9F5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8EA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6C4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7CB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20D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9.07e-07</w:t>
            </w:r>
          </w:p>
        </w:tc>
      </w:tr>
      <w:tr w:rsidR="00727E54" w:rsidRPr="00B4706E" w14:paraId="7948C3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264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6EF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507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9A0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9F2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1.45e-02</w:t>
            </w:r>
          </w:p>
        </w:tc>
      </w:tr>
      <w:tr w:rsidR="00727E54" w:rsidRPr="00B4706E" w14:paraId="7E5901F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F95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59A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671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943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333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3.39e-02</w:t>
            </w:r>
          </w:p>
        </w:tc>
      </w:tr>
      <w:tr w:rsidR="00727E54" w:rsidRPr="00B4706E" w14:paraId="5C1FD04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E58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D37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A84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E05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9AF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7.41e-03</w:t>
            </w:r>
          </w:p>
        </w:tc>
      </w:tr>
      <w:tr w:rsidR="00727E54" w:rsidRPr="00B4706E" w14:paraId="409F4A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6E5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7DC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4C7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F98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BE2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7.59e-03</w:t>
            </w:r>
          </w:p>
        </w:tc>
      </w:tr>
      <w:tr w:rsidR="00727E54" w:rsidRPr="00B4706E" w14:paraId="32C0C8C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CBA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C5F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8D8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CB7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65D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5.97e-03</w:t>
            </w:r>
          </w:p>
        </w:tc>
      </w:tr>
      <w:tr w:rsidR="00727E54" w:rsidRPr="00B4706E" w14:paraId="0AEAD5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2FA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551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anatomical structure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B76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503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EFF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4.74e-02</w:t>
            </w:r>
          </w:p>
        </w:tc>
      </w:tr>
      <w:tr w:rsidR="00727E54" w:rsidRPr="00B4706E" w14:paraId="653EF7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B86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343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8E2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D44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C62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2.79e-05</w:t>
            </w:r>
          </w:p>
        </w:tc>
      </w:tr>
      <w:tr w:rsidR="00727E54" w:rsidRPr="00B4706E" w14:paraId="3B7AA60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032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517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ADB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52D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31C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1.02e-02</w:t>
            </w:r>
          </w:p>
        </w:tc>
      </w:tr>
      <w:tr w:rsidR="00727E54" w:rsidRPr="00B4706E" w14:paraId="4E17207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F5E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BD5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DFF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A4F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639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5.83e-04</w:t>
            </w:r>
          </w:p>
        </w:tc>
      </w:tr>
      <w:tr w:rsidR="00727E54" w:rsidRPr="00B4706E" w14:paraId="77A762A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60C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84F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3A9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968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D14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3.56e-05</w:t>
            </w:r>
          </w:p>
        </w:tc>
      </w:tr>
      <w:tr w:rsidR="00727E54" w:rsidRPr="00B4706E" w14:paraId="74CD4E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1A8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036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E2C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C84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D86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8.20e-04</w:t>
            </w:r>
          </w:p>
        </w:tc>
      </w:tr>
      <w:tr w:rsidR="00727E54" w:rsidRPr="00B4706E" w14:paraId="0D91491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AAA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D44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14D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6CE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B53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1.31e-02</w:t>
            </w:r>
          </w:p>
        </w:tc>
      </w:tr>
      <w:tr w:rsidR="00727E54" w:rsidRPr="00B4706E" w14:paraId="3EB6F0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D0B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BD1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033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62B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F44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3.66e-02</w:t>
            </w:r>
          </w:p>
        </w:tc>
      </w:tr>
      <w:tr w:rsidR="00727E54" w:rsidRPr="00B4706E" w14:paraId="1B2D380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0DF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DF6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76D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425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507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4.65e-02</w:t>
            </w:r>
          </w:p>
        </w:tc>
      </w:tr>
      <w:tr w:rsidR="00727E54" w:rsidRPr="00B4706E" w14:paraId="06F564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BFD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9DD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E10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B38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DC9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2.24e-05</w:t>
            </w:r>
          </w:p>
        </w:tc>
      </w:tr>
      <w:tr w:rsidR="00727E54" w:rsidRPr="00B4706E" w14:paraId="7D2CD1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249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063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6A0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C8A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032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2.18e-02</w:t>
            </w:r>
          </w:p>
        </w:tc>
      </w:tr>
      <w:tr w:rsidR="00727E54" w:rsidRPr="00B4706E" w14:paraId="2464BD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DE9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CCE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54F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9DB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F9F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2.56e-08</w:t>
            </w:r>
          </w:p>
        </w:tc>
      </w:tr>
      <w:tr w:rsidR="00727E54" w:rsidRPr="00B4706E" w14:paraId="1F2C974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DC6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C4C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C8C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DA8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322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4.21e-04</w:t>
            </w:r>
          </w:p>
        </w:tc>
      </w:tr>
      <w:tr w:rsidR="00727E54" w:rsidRPr="00B4706E" w14:paraId="000650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527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6AB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160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836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BCB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2.61e-02</w:t>
            </w:r>
          </w:p>
        </w:tc>
      </w:tr>
      <w:tr w:rsidR="00727E54" w:rsidRPr="00B4706E" w14:paraId="4D139D7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4FA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5C4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developmental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EC1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42C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5E6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4.88e-03</w:t>
            </w:r>
          </w:p>
        </w:tc>
      </w:tr>
      <w:tr w:rsidR="00727E54" w:rsidRPr="00B4706E" w14:paraId="231782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D90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EC6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epithelial cell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55B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5FD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44C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2.79e-02</w:t>
            </w:r>
          </w:p>
        </w:tc>
      </w:tr>
      <w:tr w:rsidR="00727E54" w:rsidRPr="00B4706E" w14:paraId="41FA3E7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C8A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B9B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9DD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1B1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013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1.06e-04</w:t>
            </w:r>
          </w:p>
        </w:tc>
      </w:tr>
      <w:tr w:rsidR="00727E54" w:rsidRPr="00B4706E" w14:paraId="7DDD0F1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B29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519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1CE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915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351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4.75e-03</w:t>
            </w:r>
          </w:p>
        </w:tc>
      </w:tr>
      <w:tr w:rsidR="00727E54" w:rsidRPr="00B4706E" w14:paraId="6A10F5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83F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E0F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leukocyte differentiation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0F7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D57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AAA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3.64e-02</w:t>
            </w:r>
          </w:p>
        </w:tc>
      </w:tr>
      <w:tr w:rsidR="00727E54" w:rsidRPr="00B4706E" w14:paraId="7A9DE9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D2F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BE0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4A0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9DA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C53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6.25e-05</w:t>
            </w:r>
          </w:p>
        </w:tc>
      </w:tr>
      <w:tr w:rsidR="00727E54" w:rsidRPr="00B4706E" w14:paraId="2F5C7D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7D3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F28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17B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A6E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130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9.05e-07</w:t>
            </w:r>
          </w:p>
        </w:tc>
      </w:tr>
      <w:tr w:rsidR="00727E54" w:rsidRPr="00B4706E" w14:paraId="25C049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87A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320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2E6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475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DE4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6.08e-09</w:t>
            </w:r>
          </w:p>
        </w:tc>
      </w:tr>
      <w:tr w:rsidR="00727E54" w:rsidRPr="00B4706E" w14:paraId="0806A4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692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DCD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818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835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C9B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4.74e-02</w:t>
            </w:r>
          </w:p>
        </w:tc>
      </w:tr>
      <w:tr w:rsidR="00727E54" w:rsidRPr="00B4706E" w14:paraId="72B6E1D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7D3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789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5C4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A8E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676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1.29e-03</w:t>
            </w:r>
          </w:p>
        </w:tc>
      </w:tr>
      <w:tr w:rsidR="00727E54" w:rsidRPr="00B4706E" w14:paraId="66EB38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1CC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44A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32A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83D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B95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2.89e-02</w:t>
            </w:r>
          </w:p>
        </w:tc>
      </w:tr>
      <w:tr w:rsidR="00727E54" w:rsidRPr="00B4706E" w14:paraId="01CB626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375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5D4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884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DF2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309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2.89e-02</w:t>
            </w:r>
          </w:p>
        </w:tc>
      </w:tr>
      <w:tr w:rsidR="00727E54" w:rsidRPr="00B4706E" w14:paraId="66CCD0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A91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19A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7DE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CA6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F2C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1.02e-05</w:t>
            </w:r>
          </w:p>
        </w:tc>
      </w:tr>
      <w:tr w:rsidR="00727E54" w:rsidRPr="00B4706E" w14:paraId="46F9156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336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BC5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CE3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93E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805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6.77e-05</w:t>
            </w:r>
          </w:p>
        </w:tc>
      </w:tr>
      <w:tr w:rsidR="00727E54" w:rsidRPr="00B4706E" w14:paraId="0C4B41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80C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FC2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4CD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670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391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4.97e-02</w:t>
            </w:r>
          </w:p>
        </w:tc>
      </w:tr>
      <w:tr w:rsidR="00727E54" w:rsidRPr="00B4706E" w14:paraId="4FC9211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9DE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339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179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097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83D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3.49e-03</w:t>
            </w:r>
          </w:p>
        </w:tc>
      </w:tr>
      <w:tr w:rsidR="00727E54" w:rsidRPr="00B4706E" w14:paraId="0F2174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774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1CA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65C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28D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D14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2.54e-03</w:t>
            </w:r>
          </w:p>
        </w:tc>
      </w:tr>
      <w:tr w:rsidR="00727E54" w:rsidRPr="00B4706E" w14:paraId="19F3D1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2A6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556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F3C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D3A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C57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4.85e-03</w:t>
            </w:r>
          </w:p>
        </w:tc>
      </w:tr>
      <w:tr w:rsidR="00727E54" w:rsidRPr="00B4706E" w14:paraId="007527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038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D13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9B4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FC4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2E4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1.25e-02</w:t>
            </w:r>
          </w:p>
        </w:tc>
      </w:tr>
      <w:tr w:rsidR="00727E54" w:rsidRPr="00B4706E" w14:paraId="2CFEE3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325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ED4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transcription by RNA polymerase II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427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68F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361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7.98e-03</w:t>
            </w:r>
          </w:p>
        </w:tc>
      </w:tr>
      <w:tr w:rsidR="00727E54" w:rsidRPr="00B4706E" w14:paraId="480DE8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78CD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1D4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574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7D6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A87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1.24e-03</w:t>
            </w:r>
          </w:p>
        </w:tc>
      </w:tr>
      <w:tr w:rsidR="00727E54" w:rsidRPr="00B4706E" w14:paraId="1C490F0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494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C60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DF2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9EE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9F6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5.91e-03</w:t>
            </w:r>
          </w:p>
        </w:tc>
      </w:tr>
      <w:tr w:rsidR="00727E54" w:rsidRPr="00B4706E" w14:paraId="39C9B0C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28A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AC0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DE8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AF0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2A3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2.46e-02</w:t>
            </w:r>
          </w:p>
        </w:tc>
      </w:tr>
      <w:tr w:rsidR="00727E54" w:rsidRPr="00B4706E" w14:paraId="174E167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049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FEB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BE9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EEC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D03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7.59e-03</w:t>
            </w:r>
          </w:p>
        </w:tc>
      </w:tr>
      <w:tr w:rsidR="00727E54" w:rsidRPr="00B4706E" w14:paraId="01A6B03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F9C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A54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8AE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BFA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CB9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4.16e-03</w:t>
            </w:r>
          </w:p>
        </w:tc>
      </w:tr>
      <w:tr w:rsidR="00727E54" w:rsidRPr="00B4706E" w14:paraId="488F2C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206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0D1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159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D46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5E9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3.79e-03</w:t>
            </w:r>
          </w:p>
        </w:tc>
      </w:tr>
      <w:tr w:rsidR="00727E54" w:rsidRPr="00B4706E" w14:paraId="25924E7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B76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02C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65C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92A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9AA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3.39e-02</w:t>
            </w:r>
          </w:p>
        </w:tc>
      </w:tr>
      <w:tr w:rsidR="00727E54" w:rsidRPr="00B4706E" w14:paraId="01B41AA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88B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3A6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FBB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09C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5A2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1.58e-05</w:t>
            </w:r>
          </w:p>
        </w:tc>
      </w:tr>
      <w:tr w:rsidR="00727E54" w:rsidRPr="00B4706E" w14:paraId="49D8466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EDB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864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B8B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93E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869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4.85e-03</w:t>
            </w:r>
          </w:p>
        </w:tc>
      </w:tr>
      <w:tr w:rsidR="00727E54" w:rsidRPr="00B4706E" w14:paraId="06F5DC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0DF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3E5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310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877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DE4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3.75e-05</w:t>
            </w:r>
          </w:p>
        </w:tc>
      </w:tr>
      <w:tr w:rsidR="00727E54" w:rsidRPr="00B4706E" w14:paraId="45B638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250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8D7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DAF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60D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B17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1.24e-02</w:t>
            </w:r>
          </w:p>
        </w:tc>
      </w:tr>
      <w:tr w:rsidR="00727E54" w:rsidRPr="00B4706E" w14:paraId="2D4536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358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9EE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BCC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EE4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18E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8.52e-04</w:t>
            </w:r>
          </w:p>
        </w:tc>
      </w:tr>
      <w:tr w:rsidR="00727E54" w:rsidRPr="00B4706E" w14:paraId="39D32D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3B7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00E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06B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8E7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726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2.46e-02</w:t>
            </w:r>
          </w:p>
        </w:tc>
      </w:tr>
      <w:tr w:rsidR="00727E54" w:rsidRPr="00B4706E" w14:paraId="2F1DF8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5C7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AA7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D3B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D0F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FF9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2.79e-05</w:t>
            </w:r>
          </w:p>
        </w:tc>
      </w:tr>
      <w:tr w:rsidR="00727E54" w:rsidRPr="00B4706E" w14:paraId="6AA9515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C8C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FB7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F93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C95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2BA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1.83e-03</w:t>
            </w:r>
          </w:p>
        </w:tc>
      </w:tr>
      <w:tr w:rsidR="00727E54" w:rsidRPr="00B4706E" w14:paraId="3E7B2F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14D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C75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tissue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F2E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5C1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C0D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4.22e-02</w:t>
            </w:r>
          </w:p>
        </w:tc>
      </w:tr>
      <w:tr w:rsidR="00727E54" w:rsidRPr="00B4706E" w14:paraId="541CE7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7C1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D78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EC1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500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3FC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3.18e-02</w:t>
            </w:r>
          </w:p>
        </w:tc>
      </w:tr>
      <w:tr w:rsidR="00727E54" w:rsidRPr="00B4706E" w14:paraId="358B90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25B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2FF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C84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624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84E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9.41e-03</w:t>
            </w:r>
          </w:p>
        </w:tc>
      </w:tr>
      <w:tr w:rsidR="00727E54" w:rsidRPr="00B4706E" w14:paraId="5D9E0FFF"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03B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Cellular Component</w:t>
            </w:r>
          </w:p>
        </w:tc>
      </w:tr>
      <w:tr w:rsidR="00727E54" w:rsidRPr="00B4706E" w14:paraId="18D622A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893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595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432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0C8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652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1.40e-02</w:t>
            </w:r>
          </w:p>
        </w:tc>
      </w:tr>
      <w:tr w:rsidR="00727E54" w:rsidRPr="00B4706E" w14:paraId="6173C44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B70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05B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68B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E3E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0CC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3.49e-05</w:t>
            </w:r>
          </w:p>
        </w:tc>
      </w:tr>
      <w:tr w:rsidR="00727E54" w:rsidRPr="00B4706E" w14:paraId="593922B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EFE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906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DE2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C19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962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9.58e-03</w:t>
            </w:r>
          </w:p>
        </w:tc>
      </w:tr>
      <w:tr w:rsidR="00727E54" w:rsidRPr="00B4706E" w14:paraId="4F052A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670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CF4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FCD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BAF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22A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1.10e-02</w:t>
            </w:r>
          </w:p>
        </w:tc>
      </w:tr>
      <w:tr w:rsidR="00727E54" w:rsidRPr="00B4706E" w14:paraId="4892B9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EF4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7C4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BD1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A4C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CDB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7.06e-17</w:t>
            </w:r>
          </w:p>
        </w:tc>
      </w:tr>
      <w:tr w:rsidR="00727E54" w:rsidRPr="00B4706E" w14:paraId="32BA98C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9B8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A52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99F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BF2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2E8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1.12e-03</w:t>
            </w:r>
          </w:p>
        </w:tc>
      </w:tr>
      <w:tr w:rsidR="00727E54" w:rsidRPr="00B4706E" w14:paraId="5975E7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2D5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DB0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2F6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A94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F09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2.85e-02</w:t>
            </w:r>
          </w:p>
        </w:tc>
      </w:tr>
      <w:tr w:rsidR="00727E54" w:rsidRPr="00B4706E" w14:paraId="2145903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102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B92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851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949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65B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6.96e-10</w:t>
            </w:r>
          </w:p>
        </w:tc>
      </w:tr>
      <w:tr w:rsidR="00727E54" w:rsidRPr="00B4706E" w14:paraId="65260AF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B8C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BA3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54B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DE1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A54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3.70e-02</w:t>
            </w:r>
          </w:p>
        </w:tc>
      </w:tr>
      <w:tr w:rsidR="00727E54" w:rsidRPr="00B4706E" w14:paraId="15BD873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0C7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1DF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50D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FA1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5B5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3.53e-07</w:t>
            </w:r>
          </w:p>
        </w:tc>
      </w:tr>
      <w:tr w:rsidR="00727E54" w:rsidRPr="00B4706E" w14:paraId="638865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842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5A7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4AD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A5A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3BC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2.07e-03</w:t>
            </w:r>
          </w:p>
        </w:tc>
      </w:tr>
      <w:tr w:rsidR="00727E54" w:rsidRPr="00B4706E" w14:paraId="4851A39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340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B19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B80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21B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4BA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1.37e-02</w:t>
            </w:r>
          </w:p>
        </w:tc>
      </w:tr>
      <w:tr w:rsidR="00727E54" w:rsidRPr="00B4706E" w14:paraId="27C573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E13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842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873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9DC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27A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3.21e-02</w:t>
            </w:r>
          </w:p>
        </w:tc>
      </w:tr>
      <w:tr w:rsidR="00727E54" w:rsidRPr="00B4706E" w14:paraId="34F8CE9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F33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5F0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85B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7F5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3BC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8.23e-20</w:t>
            </w:r>
          </w:p>
        </w:tc>
      </w:tr>
      <w:tr w:rsidR="00727E54" w:rsidRPr="00B4706E" w14:paraId="2818053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B8B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3EF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EEF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471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1D6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1.08e-16</w:t>
            </w:r>
          </w:p>
        </w:tc>
      </w:tr>
      <w:tr w:rsidR="00727E54" w:rsidRPr="00B4706E" w14:paraId="61A06A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D11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E0B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63C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AE6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637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7.52e-16</w:t>
            </w:r>
          </w:p>
        </w:tc>
      </w:tr>
      <w:tr w:rsidR="00727E54" w:rsidRPr="00B4706E" w14:paraId="736D48D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C39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6E4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E7E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8CE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4D4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4.91e-05</w:t>
            </w:r>
          </w:p>
        </w:tc>
      </w:tr>
      <w:tr w:rsidR="00727E54" w:rsidRPr="00B4706E" w14:paraId="5D485B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F85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3A2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95B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647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E96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1.62e-03</w:t>
            </w:r>
          </w:p>
        </w:tc>
      </w:tr>
      <w:tr w:rsidR="00727E54" w:rsidRPr="00B4706E" w14:paraId="49AA6C2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CA2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20C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923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814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64F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7.52e-16</w:t>
            </w:r>
          </w:p>
        </w:tc>
      </w:tr>
      <w:tr w:rsidR="00727E54" w:rsidRPr="00B4706E" w14:paraId="2AD0834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375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064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6C6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0AB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3A2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4.91e-05</w:t>
            </w:r>
          </w:p>
        </w:tc>
      </w:tr>
      <w:tr w:rsidR="00727E54" w:rsidRPr="00B4706E" w14:paraId="178179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9EE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F25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3B8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45F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4BD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6.06e-05</w:t>
            </w:r>
          </w:p>
        </w:tc>
      </w:tr>
      <w:tr w:rsidR="00727E54" w:rsidRPr="00B4706E" w14:paraId="08AEC3A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0CC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585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CB7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45A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BC2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1.57e-06</w:t>
            </w:r>
          </w:p>
        </w:tc>
      </w:tr>
      <w:tr w:rsidR="00727E54" w:rsidRPr="00B4706E" w14:paraId="609ACE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3EF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440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D45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974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167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1.33e-13</w:t>
            </w:r>
          </w:p>
        </w:tc>
      </w:tr>
      <w:tr w:rsidR="00727E54" w:rsidRPr="00B4706E" w14:paraId="205C5B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838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810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C0B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FD0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A3B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2.49e-14</w:t>
            </w:r>
          </w:p>
        </w:tc>
      </w:tr>
      <w:tr w:rsidR="00727E54" w:rsidRPr="00B4706E" w14:paraId="5EDE605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016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815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C97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516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E48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4.91e-05</w:t>
            </w:r>
          </w:p>
        </w:tc>
      </w:tr>
      <w:tr w:rsidR="00727E54" w:rsidRPr="00B4706E" w14:paraId="66C938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349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2B6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4D1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FD86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D29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3.53e-07</w:t>
            </w:r>
          </w:p>
        </w:tc>
      </w:tr>
      <w:tr w:rsidR="00727E54" w:rsidRPr="00B4706E" w14:paraId="0DE632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493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486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organelle </w:t>
            </w:r>
            <w:proofErr w:type="spellStart"/>
            <w:r w:rsidRPr="00B4706E">
              <w:rPr>
                <w:rFonts w:eastAsia="Times New Roman"/>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75A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C93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D0E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1.21e-02</w:t>
            </w:r>
          </w:p>
        </w:tc>
      </w:tr>
      <w:tr w:rsidR="00727E54" w:rsidRPr="00B4706E" w14:paraId="63146B7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376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EDA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775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1E9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86D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2.11e-03</w:t>
            </w:r>
          </w:p>
        </w:tc>
      </w:tr>
      <w:tr w:rsidR="00727E54" w:rsidRPr="00B4706E" w14:paraId="384D7D4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CBD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E2D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phagophore assembly site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FAD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578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FF2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2.83e-02</w:t>
            </w:r>
          </w:p>
        </w:tc>
      </w:tr>
      <w:tr w:rsidR="00727E54" w:rsidRPr="00B4706E" w14:paraId="04CD5F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C3A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676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C43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73F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27E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1.40e-02</w:t>
            </w:r>
          </w:p>
        </w:tc>
      </w:tr>
      <w:tr w:rsidR="00727E54" w:rsidRPr="00B4706E" w14:paraId="470E299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49A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B99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82C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F50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C05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2.85e-02</w:t>
            </w:r>
          </w:p>
        </w:tc>
      </w:tr>
      <w:tr w:rsidR="00727E54" w:rsidRPr="00B4706E" w14:paraId="7B05FB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F6F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C6B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transcription regulator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398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76A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EEA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1.40e-02</w:t>
            </w:r>
          </w:p>
        </w:tc>
      </w:tr>
      <w:tr w:rsidR="00727E54" w:rsidRPr="00B4706E" w14:paraId="2B65232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1B1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BF3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A79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E8E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2E5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2.73e-02</w:t>
            </w:r>
          </w:p>
        </w:tc>
      </w:tr>
      <w:tr w:rsidR="00727E54" w:rsidRPr="00B4706E" w14:paraId="3C6BC5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191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0D6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319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8C21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AD4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1.94e-03</w:t>
            </w:r>
          </w:p>
        </w:tc>
      </w:tr>
      <w:tr w:rsidR="00727E54" w:rsidRPr="00B4706E" w14:paraId="4DE20DF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A6D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EC0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B8D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108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601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1.40e-02</w:t>
            </w:r>
          </w:p>
        </w:tc>
      </w:tr>
      <w:tr w:rsidR="00727E54" w:rsidRPr="00B4706E" w14:paraId="517F7832"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FDF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Molecular Function</w:t>
            </w:r>
          </w:p>
        </w:tc>
      </w:tr>
      <w:tr w:rsidR="00727E54" w:rsidRPr="00B4706E" w14:paraId="608385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2E7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537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117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A1B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5B2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2.71e-02</w:t>
            </w:r>
          </w:p>
        </w:tc>
      </w:tr>
      <w:tr w:rsidR="00727E54" w:rsidRPr="00B4706E" w14:paraId="487D68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835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51D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1D5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144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EF5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r w:rsidR="00727E54" w:rsidRPr="00B4706E" w14:paraId="23AF25D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BDC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A04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R-SMAD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8F3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686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526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4.03e-02</w:t>
            </w:r>
          </w:p>
        </w:tc>
      </w:tr>
      <w:tr w:rsidR="00727E54" w:rsidRPr="00B4706E" w14:paraId="795607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AD9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393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polymerase II-specific 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D73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AC0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ECC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200FB9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F55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709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adenyl 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051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017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A69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4.38e-02</w:t>
            </w:r>
          </w:p>
        </w:tc>
      </w:tr>
      <w:tr w:rsidR="00727E54" w:rsidRPr="00B4706E" w14:paraId="024B1AE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A86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D7A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adenyl ribonucleotide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309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F82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E75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2.71e-02</w:t>
            </w:r>
          </w:p>
        </w:tc>
      </w:tr>
      <w:tr w:rsidR="00727E54" w:rsidRPr="00B4706E" w14:paraId="1D81FC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30C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327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DF0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FAD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FE0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4.02e-04</w:t>
            </w:r>
          </w:p>
        </w:tc>
      </w:tr>
      <w:tr w:rsidR="00727E54" w:rsidRPr="00B4706E" w14:paraId="692130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F0E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E63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BD4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7E5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4B2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8.60e-11</w:t>
            </w:r>
          </w:p>
        </w:tc>
      </w:tr>
      <w:tr w:rsidR="00727E54" w:rsidRPr="00B4706E" w14:paraId="2F5FE66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68B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120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enzyme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454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D1C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849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1.38e-02</w:t>
            </w:r>
          </w:p>
        </w:tc>
      </w:tr>
      <w:tr w:rsidR="00727E54" w:rsidRPr="00B4706E" w14:paraId="02F1EFD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623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447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FBC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878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0D5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1.96e-04</w:t>
            </w:r>
          </w:p>
        </w:tc>
      </w:tr>
      <w:tr w:rsidR="00727E54" w:rsidRPr="00B4706E" w14:paraId="6FF651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AC6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1EE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E43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AA1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CC9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2CCCA9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802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AAA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EA2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AD7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87C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4.95e-03</w:t>
            </w:r>
          </w:p>
        </w:tc>
      </w:tr>
      <w:tr w:rsidR="00727E54" w:rsidRPr="00B4706E" w14:paraId="645338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A97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68F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218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49C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208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r w:rsidR="00727E54" w:rsidRPr="00B4706E" w14:paraId="154D4E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D92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4D2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8F6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513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437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7E0353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FF3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AC4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molecular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194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08C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C0A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5.57e-05</w:t>
            </w:r>
          </w:p>
        </w:tc>
      </w:tr>
      <w:tr w:rsidR="00727E54" w:rsidRPr="00B4706E" w14:paraId="7099C5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7C1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094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myosin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561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941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6CA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2.71e-02</w:t>
            </w:r>
          </w:p>
        </w:tc>
      </w:tr>
      <w:tr w:rsidR="00727E54" w:rsidRPr="00B4706E" w14:paraId="383AB8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D43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355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androgen receptor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B0D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B6A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EA8B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1.83e-02</w:t>
            </w:r>
          </w:p>
        </w:tc>
      </w:tr>
      <w:tr w:rsidR="00727E54" w:rsidRPr="00B4706E" w14:paraId="3DCDA5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EF3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3F7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phosphotransferase activity, alcohol group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A7E7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309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211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r w:rsidR="00727E54" w:rsidRPr="00B4706E" w14:paraId="439B085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2C2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310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E63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ECA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36D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8.52e-08</w:t>
            </w:r>
          </w:p>
        </w:tc>
      </w:tr>
      <w:tr w:rsidR="00727E54" w:rsidRPr="00B4706E" w14:paraId="2F6B6A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B9C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137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983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325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19F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r w:rsidR="00727E54" w:rsidRPr="00B4706E" w14:paraId="35D838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2A5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B31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homodimerization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5F9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859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74C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2.51e-02</w:t>
            </w:r>
          </w:p>
        </w:tc>
      </w:tr>
      <w:tr w:rsidR="00727E54" w:rsidRPr="00B4706E" w14:paraId="404063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467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89E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B94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1B1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C83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1.20e-02</w:t>
            </w:r>
          </w:p>
        </w:tc>
      </w:tr>
      <w:tr w:rsidR="00727E54" w:rsidRPr="00B4706E" w14:paraId="5ECFB45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55B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377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BC7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F12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537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1.18e-02</w:t>
            </w:r>
          </w:p>
        </w:tc>
      </w:tr>
      <w:tr w:rsidR="00727E54" w:rsidRPr="00B4706E" w14:paraId="1E6CE3F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6F0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00D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serine/threonine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EA0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7BB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3AE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4.27e-02</w:t>
            </w:r>
          </w:p>
        </w:tc>
      </w:tr>
      <w:tr w:rsidR="00727E54" w:rsidRPr="00B4706E" w14:paraId="672143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34F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3A5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protein-macromolecule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AD5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EC9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53D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5.57e-05</w:t>
            </w:r>
          </w:p>
        </w:tc>
      </w:tr>
      <w:tr w:rsidR="00727E54" w:rsidRPr="00B4706E" w14:paraId="75ACD7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2EF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788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ribonucleoside triphosphate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BC9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1A2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282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4.38e-02</w:t>
            </w:r>
          </w:p>
        </w:tc>
      </w:tr>
      <w:tr w:rsidR="00727E54" w:rsidRPr="00B4706E" w14:paraId="6FBB6E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A9D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6C2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signaling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EE1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E3E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AD8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3.01e-02</w:t>
            </w:r>
          </w:p>
        </w:tc>
      </w:tr>
      <w:tr w:rsidR="00727E54" w:rsidRPr="00B4706E" w14:paraId="3CABDDF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C7A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673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molecule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6EE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FA6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1BB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r w:rsidR="00727E54" w:rsidRPr="00B4706E" w14:paraId="7EED78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FD9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20C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transcription coregulator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88E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490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ED8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1.18e-02</w:t>
            </w:r>
          </w:p>
        </w:tc>
      </w:tr>
      <w:tr w:rsidR="00727E54" w:rsidRPr="00B4706E" w14:paraId="3584AB0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55D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F17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7DF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1EA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CFD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6.59e-03</w:t>
            </w:r>
          </w:p>
        </w:tc>
      </w:tr>
      <w:tr w:rsidR="00727E54" w:rsidRPr="00B4706E" w14:paraId="1E3069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1FB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9E3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387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88B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615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30EF92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EFA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51C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transferase activity, transferring phosphorus-containing groups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2A9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E8E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FE4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5.83e-03</w:t>
            </w:r>
          </w:p>
        </w:tc>
      </w:tr>
    </w:tbl>
    <w:p w14:paraId="71DF3030" w14:textId="5C8C9C2E" w:rsidR="00727E54" w:rsidRPr="00B4706E" w:rsidRDefault="00B4706E" w:rsidP="00B4706E">
      <w:pPr>
        <w:pStyle w:val="MDPI41tablecaption"/>
        <w:rPr>
          <w:b/>
          <w:i/>
          <w:iCs/>
        </w:rPr>
      </w:pPr>
      <w:r w:rsidRPr="00B4706E">
        <w:rPr>
          <w:b/>
          <w:i/>
          <w:iCs/>
        </w:rPr>
        <w:t>Table 2</w:t>
      </w:r>
      <w:r w:rsidR="00727E54" w:rsidRPr="00B4706E">
        <w:rPr>
          <w:b/>
          <w:i/>
          <w:iCs/>
        </w:rPr>
        <w:t>B: Gene ontology analysis of Significantly Downregulated DEGs identified at 12-hpi</w:t>
      </w:r>
      <w:r w:rsidRPr="00B4706E">
        <w:rPr>
          <w:b/>
          <w:i/>
          <w:iCs/>
        </w:rPr>
        <w:t>.</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727E54" w:rsidRPr="00B4706E" w14:paraId="0C70D855" w14:textId="77777777" w:rsidTr="002B2728">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895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677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sidRPr="00B4706E">
              <w:rPr>
                <w:rFonts w:eastAsia="Times New Roman"/>
                <w:b/>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494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F8C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159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P-value</w:t>
            </w:r>
            <w:r w:rsidRPr="00B4706E">
              <w:rPr>
                <w:rFonts w:eastAsia="Times New Roman"/>
                <w:b/>
                <w:sz w:val="16"/>
                <w:szCs w:val="16"/>
              </w:rPr>
              <w:br/>
              <w:t>(Adjusted)</w:t>
            </w:r>
          </w:p>
        </w:tc>
      </w:tr>
      <w:tr w:rsidR="00727E54" w:rsidRPr="00B4706E" w14:paraId="7415933B"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7DB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Biological Process</w:t>
            </w:r>
          </w:p>
        </w:tc>
      </w:tr>
      <w:tr w:rsidR="00727E54" w:rsidRPr="00B4706E" w14:paraId="41F93A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E32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E5A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w:t>
            </w:r>
            <w:proofErr w:type="gramStart"/>
            <w:r w:rsidRPr="00B4706E">
              <w:rPr>
                <w:rFonts w:eastAsia="Times New Roman"/>
                <w:sz w:val="16"/>
                <w:szCs w:val="16"/>
              </w:rPr>
              <w:t>de</w:t>
            </w:r>
            <w:proofErr w:type="gramEnd"/>
            <w:r w:rsidRPr="00B4706E">
              <w:rPr>
                <w:rFonts w:eastAsia="Times New Roman"/>
                <w:sz w:val="16"/>
                <w:szCs w:val="16"/>
              </w:rPr>
              <w:t xml:space="preserve"> novo' 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61B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2B5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4A8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2.26e-02</w:t>
            </w:r>
          </w:p>
        </w:tc>
      </w:tr>
      <w:tr w:rsidR="00727E54" w:rsidRPr="00B4706E" w14:paraId="18CBE1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C31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376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w:t>
            </w:r>
            <w:proofErr w:type="gramStart"/>
            <w:r w:rsidRPr="00B4706E">
              <w:rPr>
                <w:rFonts w:eastAsia="Times New Roman"/>
                <w:sz w:val="16"/>
                <w:szCs w:val="16"/>
              </w:rPr>
              <w:t>de</w:t>
            </w:r>
            <w:proofErr w:type="gramEnd"/>
            <w:r w:rsidRPr="00B4706E">
              <w:rPr>
                <w:rFonts w:eastAsia="Times New Roman"/>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11D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36A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200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1.51e-02</w:t>
            </w:r>
          </w:p>
        </w:tc>
      </w:tr>
      <w:tr w:rsidR="00727E54" w:rsidRPr="00B4706E" w14:paraId="2211941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E14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90E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w:t>
            </w:r>
            <w:proofErr w:type="gramStart"/>
            <w:r w:rsidRPr="00B4706E">
              <w:rPr>
                <w:rFonts w:eastAsia="Times New Roman"/>
                <w:sz w:val="16"/>
                <w:szCs w:val="16"/>
              </w:rPr>
              <w:t>de</w:t>
            </w:r>
            <w:proofErr w:type="gramEnd"/>
            <w:r w:rsidRPr="00B4706E">
              <w:rPr>
                <w:rFonts w:eastAsia="Times New Roman"/>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DDA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836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3AD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0C1E7F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A6F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216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w:t>
            </w:r>
            <w:proofErr w:type="gramStart"/>
            <w:r w:rsidRPr="00B4706E">
              <w:rPr>
                <w:rFonts w:eastAsia="Times New Roman"/>
                <w:sz w:val="16"/>
                <w:szCs w:val="16"/>
              </w:rPr>
              <w:t>de</w:t>
            </w:r>
            <w:proofErr w:type="gramEnd"/>
            <w:r w:rsidRPr="00B4706E">
              <w:rPr>
                <w:rFonts w:eastAsia="Times New Roman"/>
                <w:sz w:val="16"/>
                <w:szCs w:val="16"/>
              </w:rPr>
              <w:t xml:space="preserve"> novo' post-translational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373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BB8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F0A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6.05e-05</w:t>
            </w:r>
          </w:p>
        </w:tc>
      </w:tr>
      <w:tr w:rsidR="00727E54" w:rsidRPr="00B4706E" w14:paraId="509F020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FB0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4D9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w:t>
            </w:r>
            <w:proofErr w:type="gramStart"/>
            <w:r w:rsidRPr="00B4706E">
              <w:rPr>
                <w:rFonts w:eastAsia="Times New Roman"/>
                <w:sz w:val="16"/>
                <w:szCs w:val="16"/>
              </w:rPr>
              <w:t>de</w:t>
            </w:r>
            <w:proofErr w:type="gramEnd"/>
            <w:r w:rsidRPr="00B4706E">
              <w:rPr>
                <w:rFonts w:eastAsia="Times New Roman"/>
                <w:sz w:val="16"/>
                <w:szCs w:val="16"/>
              </w:rPr>
              <w:t xml:space="preserve"> novo'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3B6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22A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C60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8.96e-05</w:t>
            </w:r>
          </w:p>
        </w:tc>
      </w:tr>
      <w:tr w:rsidR="00727E54" w:rsidRPr="00B4706E" w14:paraId="1A1EDD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E16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214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032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B8E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E96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29002B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CC6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B2F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566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F6C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720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1.26e-03</w:t>
            </w:r>
          </w:p>
        </w:tc>
      </w:tr>
      <w:tr w:rsidR="00727E54" w:rsidRPr="00B4706E" w14:paraId="643DC4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1F8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B1A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D7B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C83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DAC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1.86e-05</w:t>
            </w:r>
          </w:p>
        </w:tc>
      </w:tr>
      <w:tr w:rsidR="00727E54" w:rsidRPr="00B4706E" w14:paraId="15DB854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BF6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898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1F9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087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CA8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1.95e-07</w:t>
            </w:r>
          </w:p>
        </w:tc>
      </w:tr>
      <w:tr w:rsidR="00727E54" w:rsidRPr="00B4706E" w14:paraId="176365B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40B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7DF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2DE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DB4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4A2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7.26e-09</w:t>
            </w:r>
          </w:p>
        </w:tc>
      </w:tr>
      <w:tr w:rsidR="00727E54" w:rsidRPr="00B4706E" w14:paraId="32F9B3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183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67E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geometric change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D08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DB7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4DC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2.22e-02</w:t>
            </w:r>
          </w:p>
        </w:tc>
      </w:tr>
      <w:tr w:rsidR="00727E54" w:rsidRPr="00B4706E" w14:paraId="3B06A0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D01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1E3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4FD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CD5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6AF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6.72e-04</w:t>
            </w:r>
          </w:p>
        </w:tc>
      </w:tr>
      <w:tr w:rsidR="00727E54" w:rsidRPr="00B4706E" w14:paraId="1FF0D9D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2BD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7DC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121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D85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843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3.18e-14</w:t>
            </w:r>
          </w:p>
        </w:tc>
      </w:tr>
      <w:tr w:rsidR="00727E54" w:rsidRPr="00B4706E" w14:paraId="781EC0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2BE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38F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592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E05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802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3.64e-02</w:t>
            </w:r>
          </w:p>
        </w:tc>
      </w:tr>
      <w:tr w:rsidR="00727E54" w:rsidRPr="00B4706E" w14:paraId="0866CC3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D55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2B5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E6A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B20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CE3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1.44e-06</w:t>
            </w:r>
          </w:p>
        </w:tc>
      </w:tr>
      <w:tr w:rsidR="00727E54" w:rsidRPr="00B4706E" w14:paraId="284108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53C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0E2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230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015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A7D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2.28e-14</w:t>
            </w:r>
          </w:p>
        </w:tc>
      </w:tr>
      <w:tr w:rsidR="00727E54" w:rsidRPr="00B4706E" w14:paraId="498415D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252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9F0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replication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056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815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47C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5.00e-03</w:t>
            </w:r>
          </w:p>
        </w:tc>
      </w:tr>
      <w:tr w:rsidR="00727E54" w:rsidRPr="00B4706E" w14:paraId="175CA4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7C0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6AE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replication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C51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FC3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B58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59F00E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ACC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736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1A4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E09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0D6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2.67e-03</w:t>
            </w:r>
          </w:p>
        </w:tc>
      </w:tr>
      <w:tr w:rsidR="00727E54" w:rsidRPr="00B4706E" w14:paraId="737A90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85E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0AC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strand elongation involved in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9A0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433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D2F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1.93e-03</w:t>
            </w:r>
          </w:p>
        </w:tc>
      </w:tr>
      <w:tr w:rsidR="00727E54" w:rsidRPr="00B4706E" w14:paraId="1E110B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762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CE7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4C9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B0D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044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8.34e-13</w:t>
            </w:r>
          </w:p>
        </w:tc>
      </w:tr>
      <w:tr w:rsidR="00727E54" w:rsidRPr="00B4706E" w14:paraId="5653F4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2DD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8F0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E98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284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B84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3.69e-02</w:t>
            </w:r>
          </w:p>
        </w:tc>
      </w:tr>
      <w:tr w:rsidR="00727E54" w:rsidRPr="00B4706E" w14:paraId="281788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4E0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EAB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765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07F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4846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8.32e-03</w:t>
            </w:r>
          </w:p>
        </w:tc>
      </w:tr>
      <w:tr w:rsidR="00727E54" w:rsidRPr="00B4706E" w14:paraId="29448E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C57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034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A73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1A5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12F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78BB91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E8B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B31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NADH dehydrogenase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53F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27A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BE5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104BDB9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BFB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04F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445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229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9B3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4.64e-22</w:t>
            </w:r>
          </w:p>
        </w:tc>
      </w:tr>
      <w:tr w:rsidR="00727E54" w:rsidRPr="00B4706E" w14:paraId="47520BF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4C0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C28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7C7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959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75E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4.16e-03</w:t>
            </w:r>
          </w:p>
        </w:tc>
      </w:tr>
      <w:tr w:rsidR="00727E54" w:rsidRPr="00B4706E" w14:paraId="295E87A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252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CB2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2D3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8AA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6D4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2.39e-05</w:t>
            </w:r>
          </w:p>
        </w:tc>
      </w:tr>
      <w:tr w:rsidR="00727E54" w:rsidRPr="00B4706E" w14:paraId="2BDD97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5E6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88F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743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251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4A3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6.25e-24</w:t>
            </w:r>
          </w:p>
        </w:tc>
      </w:tr>
      <w:tr w:rsidR="00727E54" w:rsidRPr="00B4706E" w14:paraId="21B42F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4CD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ADC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4AC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F9C5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CA4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3.26e-02</w:t>
            </w:r>
          </w:p>
        </w:tc>
      </w:tr>
      <w:tr w:rsidR="00727E54" w:rsidRPr="00B4706E" w14:paraId="640A2AC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B02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A3D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0B2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664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446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6.65e-26</w:t>
            </w:r>
          </w:p>
        </w:tc>
      </w:tr>
      <w:tr w:rsidR="00727E54" w:rsidRPr="00B4706E" w14:paraId="5D8E3CA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6F0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DD5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0B5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9E4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02C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1.35e-04</w:t>
            </w:r>
          </w:p>
        </w:tc>
      </w:tr>
      <w:tr w:rsidR="00727E54" w:rsidRPr="00B4706E" w14:paraId="126037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932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55A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40E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501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DE2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2.22e-04</w:t>
            </w:r>
          </w:p>
        </w:tc>
      </w:tr>
      <w:tr w:rsidR="00727E54" w:rsidRPr="00B4706E" w14:paraId="1429F9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F06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5D0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7F6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935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762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2.22e-04</w:t>
            </w:r>
          </w:p>
        </w:tc>
      </w:tr>
      <w:tr w:rsidR="00727E54" w:rsidRPr="00B4706E" w14:paraId="26E23B0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276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91D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2C9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5E5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1E8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2.32e-04</w:t>
            </w:r>
          </w:p>
        </w:tc>
      </w:tr>
      <w:tr w:rsidR="00727E54" w:rsidRPr="00B4706E" w14:paraId="07ACF0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FF8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D28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06C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A7F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AEC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2FB714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20F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8F2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A54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90C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13C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7E2139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F18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A2D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5D3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E70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B72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2.15e-06</w:t>
            </w:r>
          </w:p>
        </w:tc>
      </w:tr>
      <w:tr w:rsidR="00727E54" w:rsidRPr="00B4706E" w14:paraId="4303C0F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8D4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C41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976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69E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519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1.17e-10</w:t>
            </w:r>
          </w:p>
        </w:tc>
      </w:tr>
      <w:tr w:rsidR="00727E54" w:rsidRPr="00B4706E" w14:paraId="352D92B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FDC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0F5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E3F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6E4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525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3.83e-02</w:t>
            </w:r>
          </w:p>
        </w:tc>
      </w:tr>
      <w:tr w:rsidR="00727E54" w:rsidRPr="00B4706E" w14:paraId="481F9B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18A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700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5CF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506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F3E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3.04e-57</w:t>
            </w:r>
          </w:p>
        </w:tc>
      </w:tr>
      <w:tr w:rsidR="00727E54" w:rsidRPr="00B4706E" w14:paraId="703114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EE9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180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carbohydrate derivative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844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8C7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B96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2.14e-02</w:t>
            </w:r>
          </w:p>
        </w:tc>
      </w:tr>
      <w:tr w:rsidR="00727E54" w:rsidRPr="00B4706E" w14:paraId="4D2B067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AFB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01E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729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1D9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645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2.28e-02</w:t>
            </w:r>
          </w:p>
        </w:tc>
      </w:tr>
      <w:tr w:rsidR="00727E54" w:rsidRPr="00B4706E" w14:paraId="487A69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4B5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AF7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F3B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A57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E30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3.10e-02</w:t>
            </w:r>
          </w:p>
        </w:tc>
      </w:tr>
      <w:tr w:rsidR="00727E54" w:rsidRPr="00B4706E" w14:paraId="7D6D0D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23D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FAE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916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818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F31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1.67e-03</w:t>
            </w:r>
          </w:p>
        </w:tc>
      </w:tr>
      <w:tr w:rsidR="00727E54" w:rsidRPr="00B4706E" w14:paraId="319615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F4A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D7B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A35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229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22E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1.16e-04</w:t>
            </w:r>
          </w:p>
        </w:tc>
      </w:tr>
      <w:tr w:rsidR="00727E54" w:rsidRPr="00B4706E" w14:paraId="6E76B84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395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D50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815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966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509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4.88e-02</w:t>
            </w:r>
          </w:p>
        </w:tc>
      </w:tr>
      <w:tr w:rsidR="00727E54" w:rsidRPr="00B4706E" w14:paraId="08607AB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8E3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D05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634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960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70E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4.05e-50</w:t>
            </w:r>
          </w:p>
        </w:tc>
      </w:tr>
      <w:tr w:rsidR="00727E54" w:rsidRPr="00B4706E" w14:paraId="766379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06B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C40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9BE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21C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9D2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2.26e-02</w:t>
            </w:r>
          </w:p>
        </w:tc>
      </w:tr>
      <w:tr w:rsidR="00727E54" w:rsidRPr="00B4706E" w14:paraId="03B68E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B43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5FA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57A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1A3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23F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5.57e-14</w:t>
            </w:r>
          </w:p>
        </w:tc>
      </w:tr>
      <w:tr w:rsidR="00727E54" w:rsidRPr="00B4706E" w14:paraId="3C3430A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0A3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A3B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4F4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79E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F0F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9.53e-05</w:t>
            </w:r>
          </w:p>
        </w:tc>
      </w:tr>
      <w:tr w:rsidR="00727E54" w:rsidRPr="00B4706E" w14:paraId="7B9199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A65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903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827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6AE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970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3.42e-45</w:t>
            </w:r>
          </w:p>
        </w:tc>
      </w:tr>
      <w:tr w:rsidR="00727E54" w:rsidRPr="00B4706E" w14:paraId="5B844F2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561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36D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1BC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6C5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388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3.50e-07</w:t>
            </w:r>
          </w:p>
        </w:tc>
      </w:tr>
      <w:tr w:rsidR="00727E54" w:rsidRPr="00B4706E" w14:paraId="65B5791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C8E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D61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244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50F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3B5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2.81e-09</w:t>
            </w:r>
          </w:p>
        </w:tc>
      </w:tr>
      <w:tr w:rsidR="00727E54" w:rsidRPr="00B4706E" w14:paraId="2841F12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3E2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D16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FF8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C25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869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5.95e-06</w:t>
            </w:r>
          </w:p>
        </w:tc>
      </w:tr>
      <w:tr w:rsidR="00727E54" w:rsidRPr="00B4706E" w14:paraId="3AFD45B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CD2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93D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chaperone cofactor-dependent protein refolding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CE6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820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901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3.37e-04</w:t>
            </w:r>
          </w:p>
        </w:tc>
      </w:tr>
      <w:tr w:rsidR="00727E54" w:rsidRPr="00B4706E" w14:paraId="7B91BBF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7EF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F2A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3B2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986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433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1.45e-03</w:t>
            </w:r>
          </w:p>
        </w:tc>
      </w:tr>
      <w:tr w:rsidR="00727E54" w:rsidRPr="00B4706E" w14:paraId="3B32187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4D8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4BA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403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5D4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0FB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6.51e-04</w:t>
            </w:r>
          </w:p>
        </w:tc>
      </w:tr>
      <w:tr w:rsidR="00727E54" w:rsidRPr="00B4706E" w14:paraId="55340A2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068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327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CC0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5DC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1F6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7.21e-17</w:t>
            </w:r>
          </w:p>
        </w:tc>
      </w:tr>
      <w:tr w:rsidR="00727E54" w:rsidRPr="00B4706E" w14:paraId="302EC7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623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0B5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0C7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20C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F19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4.85e-04</w:t>
            </w:r>
          </w:p>
        </w:tc>
      </w:tr>
      <w:tr w:rsidR="00727E54" w:rsidRPr="00B4706E" w14:paraId="523530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C48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42A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double-strand break repair via break-induced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3AB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B4E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6B8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2.28e-02</w:t>
            </w:r>
          </w:p>
        </w:tc>
      </w:tr>
      <w:tr w:rsidR="00727E54" w:rsidRPr="00B4706E" w14:paraId="248A64B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1C9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D40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341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BA4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8D6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5.49e-07</w:t>
            </w:r>
          </w:p>
        </w:tc>
      </w:tr>
      <w:tr w:rsidR="00727E54" w:rsidRPr="00B4706E" w14:paraId="0F6798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5BA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850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77C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390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BD8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1.49e-05</w:t>
            </w:r>
          </w:p>
        </w:tc>
      </w:tr>
      <w:tr w:rsidR="00727E54" w:rsidRPr="00B4706E" w14:paraId="4EAAD4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86C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474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50A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029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ADC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2.32e-04</w:t>
            </w:r>
          </w:p>
        </w:tc>
      </w:tr>
      <w:tr w:rsidR="00727E54" w:rsidRPr="00B4706E" w14:paraId="183FA77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9B9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ED7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F3B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410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E25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3.30e-02</w:t>
            </w:r>
          </w:p>
        </w:tc>
      </w:tr>
      <w:tr w:rsidR="00727E54" w:rsidRPr="00B4706E" w14:paraId="749295E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8F2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9AF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F69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669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D35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1.13e-02</w:t>
            </w:r>
          </w:p>
        </w:tc>
      </w:tr>
      <w:tr w:rsidR="00727E54" w:rsidRPr="00B4706E" w14:paraId="19EA9A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EAD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EBE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8BB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9DD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269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3.80e-04</w:t>
            </w:r>
          </w:p>
        </w:tc>
      </w:tr>
      <w:tr w:rsidR="00727E54" w:rsidRPr="00B4706E" w14:paraId="004225B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810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833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F50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0EC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A87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4.61e-70</w:t>
            </w:r>
          </w:p>
        </w:tc>
      </w:tr>
      <w:tr w:rsidR="00727E54" w:rsidRPr="00B4706E" w14:paraId="4697E46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D01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887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68F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CBA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800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1.13e-06</w:t>
            </w:r>
          </w:p>
        </w:tc>
      </w:tr>
      <w:tr w:rsidR="00727E54" w:rsidRPr="00B4706E" w14:paraId="5FBDF1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10C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704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immunoglobulin production involved in immunoglobulin-mediated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F0A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92F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B19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2.28e-02</w:t>
            </w:r>
          </w:p>
        </w:tc>
      </w:tr>
      <w:tr w:rsidR="00727E54" w:rsidRPr="00B4706E" w14:paraId="6A85FA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590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D5B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79E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710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68C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3.01e-02</w:t>
            </w:r>
          </w:p>
        </w:tc>
      </w:tr>
      <w:tr w:rsidR="00727E54" w:rsidRPr="00B4706E" w14:paraId="01BCAF2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918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B9E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D0B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641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5EC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5.82e-03</w:t>
            </w:r>
          </w:p>
        </w:tc>
      </w:tr>
      <w:tr w:rsidR="00727E54" w:rsidRPr="00B4706E" w14:paraId="244B0A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827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562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isotype switching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127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DCD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FA7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627554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F2E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7BA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509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70A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2B7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4.07e-05</w:t>
            </w:r>
          </w:p>
        </w:tc>
      </w:tr>
      <w:tr w:rsidR="00727E54" w:rsidRPr="00B4706E" w14:paraId="5683F77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35E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76F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41D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E1F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13B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2.09e-05</w:t>
            </w:r>
          </w:p>
        </w:tc>
      </w:tr>
      <w:tr w:rsidR="00727E54" w:rsidRPr="00B4706E" w14:paraId="7C0F93A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975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632D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82A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75C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F56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2.22e-04</w:t>
            </w:r>
          </w:p>
        </w:tc>
      </w:tr>
      <w:tr w:rsidR="00727E54" w:rsidRPr="00B4706E" w14:paraId="3CD22A4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FB2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619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095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B66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AE0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8.24e-63</w:t>
            </w:r>
          </w:p>
        </w:tc>
      </w:tr>
      <w:tr w:rsidR="00727E54" w:rsidRPr="00B4706E" w14:paraId="16DC14A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D8A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89D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7BC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9EE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D23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6.20e-45</w:t>
            </w:r>
          </w:p>
        </w:tc>
      </w:tr>
      <w:tr w:rsidR="00727E54" w:rsidRPr="00B4706E" w14:paraId="5A1A9AE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001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017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macromolecule methylation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0CD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50E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E2E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3.04e-02</w:t>
            </w:r>
          </w:p>
        </w:tc>
      </w:tr>
      <w:tr w:rsidR="00727E54" w:rsidRPr="00B4706E" w14:paraId="0AB92B2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660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95E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maturation of 5.8S 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A27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678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474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1.21e-05</w:t>
            </w:r>
          </w:p>
        </w:tc>
      </w:tr>
      <w:tr w:rsidR="00727E54" w:rsidRPr="00B4706E" w14:paraId="27E4E0F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849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AD2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B4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397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61D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1.88e-08</w:t>
            </w:r>
          </w:p>
        </w:tc>
      </w:tr>
      <w:tr w:rsidR="00727E54" w:rsidRPr="00B4706E" w14:paraId="3C59A9F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6F4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D99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maturation of LSU-rRNA from </w:t>
            </w:r>
            <w:proofErr w:type="spellStart"/>
            <w:r w:rsidRPr="00B4706E">
              <w:rPr>
                <w:rFonts w:eastAsia="Times New Roman"/>
                <w:sz w:val="16"/>
                <w:szCs w:val="16"/>
              </w:rPr>
              <w:t>tricistronic</w:t>
            </w:r>
            <w:proofErr w:type="spellEnd"/>
            <w:r w:rsidRPr="00B4706E">
              <w:rPr>
                <w:rFonts w:eastAsia="Times New Roman"/>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974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99A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344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2.86e-02</w:t>
            </w:r>
          </w:p>
        </w:tc>
      </w:tr>
      <w:tr w:rsidR="00727E54" w:rsidRPr="00B4706E" w14:paraId="0C1F91D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B75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97A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maturation of SSU-rRNA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B45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827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424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4.15e-07</w:t>
            </w:r>
          </w:p>
        </w:tc>
      </w:tr>
      <w:tr w:rsidR="00727E54" w:rsidRPr="00B4706E" w14:paraId="4747AD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B61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123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maturation of SSU-rRNA from </w:t>
            </w:r>
            <w:proofErr w:type="spellStart"/>
            <w:r w:rsidRPr="00B4706E">
              <w:rPr>
                <w:rFonts w:eastAsia="Times New Roman"/>
                <w:sz w:val="16"/>
                <w:szCs w:val="16"/>
              </w:rPr>
              <w:t>tricistronic</w:t>
            </w:r>
            <w:proofErr w:type="spellEnd"/>
            <w:r w:rsidRPr="00B4706E">
              <w:rPr>
                <w:rFonts w:eastAsia="Times New Roman"/>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57B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0ED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CA0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8.09e-05</w:t>
            </w:r>
          </w:p>
        </w:tc>
      </w:tr>
      <w:tr w:rsidR="00727E54" w:rsidRPr="00B4706E" w14:paraId="638E8B9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B46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159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5E9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1FE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82D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9.00e-47</w:t>
            </w:r>
          </w:p>
        </w:tc>
      </w:tr>
      <w:tr w:rsidR="00727E54" w:rsidRPr="00B4706E" w14:paraId="55FB53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DBE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69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F96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B6B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7CC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5.49e-07</w:t>
            </w:r>
          </w:p>
        </w:tc>
      </w:tr>
      <w:tr w:rsidR="00727E54" w:rsidRPr="00B4706E" w14:paraId="267C4A2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F0F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542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441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0BF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09B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1.15e-03</w:t>
            </w:r>
          </w:p>
        </w:tc>
      </w:tr>
      <w:tr w:rsidR="00727E54" w:rsidRPr="00B4706E" w14:paraId="294EE96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61B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EB8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1EA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FBE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48C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594393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D04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765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78A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F3E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5DF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1.26e-03</w:t>
            </w:r>
          </w:p>
        </w:tc>
      </w:tr>
      <w:tr w:rsidR="00727E54" w:rsidRPr="00B4706E" w14:paraId="62323A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5D9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701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94E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CE2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E88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4.86e-02</w:t>
            </w:r>
          </w:p>
        </w:tc>
      </w:tr>
      <w:tr w:rsidR="00727E54" w:rsidRPr="00B4706E" w14:paraId="09C199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38B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87B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genome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D88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1AF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909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1.85e-02</w:t>
            </w:r>
          </w:p>
        </w:tc>
      </w:tr>
      <w:tr w:rsidR="00727E54" w:rsidRPr="00B4706E" w14:paraId="49A5956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781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B3F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respiratory chain complex I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EF5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AA1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325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699FDE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072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163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166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73F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A77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2.32e-04</w:t>
            </w:r>
          </w:p>
        </w:tc>
      </w:tr>
      <w:tr w:rsidR="00727E54" w:rsidRPr="00B4706E" w14:paraId="469E323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4B8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64B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85D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58C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F11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6.14e-05</w:t>
            </w:r>
          </w:p>
        </w:tc>
      </w:tr>
      <w:tr w:rsidR="00727E54" w:rsidRPr="00B4706E" w14:paraId="4D1CDC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8F9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D84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874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200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F54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1.97e-05</w:t>
            </w:r>
          </w:p>
        </w:tc>
      </w:tr>
      <w:tr w:rsidR="00727E54" w:rsidRPr="00B4706E" w14:paraId="4D9FC0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3C0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CD7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687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52F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DB9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2.01e-02</w:t>
            </w:r>
          </w:p>
        </w:tc>
      </w:tr>
      <w:tr w:rsidR="00727E54" w:rsidRPr="00B4706E" w14:paraId="061178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FED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86B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B5D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017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F78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2.10e-02</w:t>
            </w:r>
          </w:p>
        </w:tc>
      </w:tr>
      <w:tr w:rsidR="00727E54" w:rsidRPr="00B4706E" w14:paraId="73D87E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6B1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173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978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C07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76C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4.39e-02</w:t>
            </w:r>
          </w:p>
        </w:tc>
      </w:tr>
      <w:tr w:rsidR="00727E54" w:rsidRPr="00B4706E" w14:paraId="2D08501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AE0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1D7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539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98C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18C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6A64BE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657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AA9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699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430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334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1A9E9CA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459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FB8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E62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70B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DC9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1.22e-02</w:t>
            </w:r>
          </w:p>
        </w:tc>
      </w:tr>
      <w:tr w:rsidR="00727E54" w:rsidRPr="00B4706E" w14:paraId="4DF0D00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D7F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E45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1DA7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73B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2C5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2.46e-02</w:t>
            </w:r>
          </w:p>
        </w:tc>
      </w:tr>
      <w:tr w:rsidR="00727E54" w:rsidRPr="00B4706E" w14:paraId="28A6F6B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9D5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7BA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4FE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D9D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D80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1.66e-02</w:t>
            </w:r>
          </w:p>
        </w:tc>
      </w:tr>
      <w:tr w:rsidR="00727E54" w:rsidRPr="00B4706E" w14:paraId="262A21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3FC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257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8B6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D4F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61E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1.67e-03</w:t>
            </w:r>
          </w:p>
        </w:tc>
      </w:tr>
      <w:tr w:rsidR="00727E54" w:rsidRPr="00B4706E" w14:paraId="09E15D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3E9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4F9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export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222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7F6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893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3.06e-04</w:t>
            </w:r>
          </w:p>
        </w:tc>
      </w:tr>
      <w:tr w:rsidR="00727E54" w:rsidRPr="00B4706E" w14:paraId="1BF592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F59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F8A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DD9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753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FCF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5.99e-05</w:t>
            </w:r>
          </w:p>
        </w:tc>
      </w:tr>
      <w:tr w:rsidR="00727E54" w:rsidRPr="00B4706E" w14:paraId="54FE88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3A1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114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0C9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0D7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620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1.38e-23</w:t>
            </w:r>
          </w:p>
        </w:tc>
      </w:tr>
      <w:tr w:rsidR="00727E54" w:rsidRPr="00B4706E" w14:paraId="1047154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179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477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8AE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E30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FCB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1.57e-39</w:t>
            </w:r>
          </w:p>
        </w:tc>
      </w:tr>
      <w:tr w:rsidR="00727E54" w:rsidRPr="00B4706E" w14:paraId="5F72929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70E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993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nucleic acid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EB4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124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AA1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2.32e-04</w:t>
            </w:r>
          </w:p>
        </w:tc>
      </w:tr>
      <w:tr w:rsidR="00727E54" w:rsidRPr="00B4706E" w14:paraId="3DE499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EF5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8AF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E42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E14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38C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2.25e-30</w:t>
            </w:r>
          </w:p>
        </w:tc>
      </w:tr>
      <w:tr w:rsidR="00727E54" w:rsidRPr="00B4706E" w14:paraId="2D7BD4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185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BEA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A78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61A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797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9.74e-45</w:t>
            </w:r>
          </w:p>
        </w:tc>
      </w:tr>
      <w:tr w:rsidR="00727E54" w:rsidRPr="00B4706E" w14:paraId="357B8D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A6A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158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nucleobase-containing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03F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236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01D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1.83e-04</w:t>
            </w:r>
          </w:p>
        </w:tc>
      </w:tr>
      <w:tr w:rsidR="00727E54" w:rsidRPr="00B4706E" w14:paraId="6090EF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33E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30E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C9B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8B2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7E82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7.60e-05</w:t>
            </w:r>
          </w:p>
        </w:tc>
      </w:tr>
      <w:tr w:rsidR="00727E54" w:rsidRPr="00B4706E" w14:paraId="0402ED3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33C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C6F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49C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89C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C81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5.99e-05</w:t>
            </w:r>
          </w:p>
        </w:tc>
      </w:tr>
      <w:tr w:rsidR="00727E54" w:rsidRPr="00B4706E" w14:paraId="781F1D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24B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4A6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84D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541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5D9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9.79e-05</w:t>
            </w:r>
          </w:p>
        </w:tc>
      </w:tr>
      <w:tr w:rsidR="00727E54" w:rsidRPr="00B4706E" w14:paraId="1618037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E2A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D8C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232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B3B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787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3.08e-04</w:t>
            </w:r>
          </w:p>
        </w:tc>
      </w:tr>
      <w:tr w:rsidR="00727E54" w:rsidRPr="00B4706E" w14:paraId="4B269F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A87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144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0C6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F65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D4B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2.80e-04</w:t>
            </w:r>
          </w:p>
        </w:tc>
      </w:tr>
      <w:tr w:rsidR="00727E54" w:rsidRPr="00B4706E" w14:paraId="058FE47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ECE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6BF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425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0DB7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FAD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4.85e-04</w:t>
            </w:r>
          </w:p>
        </w:tc>
      </w:tr>
      <w:tr w:rsidR="00727E54" w:rsidRPr="00B4706E" w14:paraId="1D5D14E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C30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049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456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5CB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FB70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1.41e-05</w:t>
            </w:r>
          </w:p>
        </w:tc>
      </w:tr>
      <w:tr w:rsidR="00727E54" w:rsidRPr="00B4706E" w14:paraId="480552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6E2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ACA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BA7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CEA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7EB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2.73e-07</w:t>
            </w:r>
          </w:p>
        </w:tc>
      </w:tr>
      <w:tr w:rsidR="00727E54" w:rsidRPr="00B4706E" w14:paraId="0C0F97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B3E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09B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242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D4A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854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2.28e-04</w:t>
            </w:r>
          </w:p>
        </w:tc>
      </w:tr>
      <w:tr w:rsidR="00727E54" w:rsidRPr="00B4706E" w14:paraId="22AE209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6CA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CFB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E1E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53D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6A8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1.68e-04</w:t>
            </w:r>
          </w:p>
        </w:tc>
      </w:tr>
      <w:tr w:rsidR="00727E54" w:rsidRPr="00B4706E" w14:paraId="3E6DE17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601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921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0BF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562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D8F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4.94e-02</w:t>
            </w:r>
          </w:p>
        </w:tc>
      </w:tr>
      <w:tr w:rsidR="00727E54" w:rsidRPr="00B4706E" w14:paraId="546340E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E9F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021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F4B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7BE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FC0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3.69e-32</w:t>
            </w:r>
          </w:p>
        </w:tc>
      </w:tr>
      <w:tr w:rsidR="00727E54" w:rsidRPr="00B4706E" w14:paraId="06B6261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D90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2EE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5EF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401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194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2.81e-14</w:t>
            </w:r>
          </w:p>
        </w:tc>
      </w:tr>
      <w:tr w:rsidR="00727E54" w:rsidRPr="00B4706E" w14:paraId="50B3573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09D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B9F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F8C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852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76C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1.17e-09</w:t>
            </w:r>
          </w:p>
        </w:tc>
      </w:tr>
      <w:tr w:rsidR="00727E54" w:rsidRPr="00B4706E" w14:paraId="0D06D91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4C6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E8C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5E7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5C8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B54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40105F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236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821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ED9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556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44D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8.24e-03</w:t>
            </w:r>
          </w:p>
        </w:tc>
      </w:tr>
      <w:tr w:rsidR="00727E54" w:rsidRPr="00B4706E" w14:paraId="75E83AA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162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E7D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positive 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181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009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664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2.11e-02</w:t>
            </w:r>
          </w:p>
        </w:tc>
      </w:tr>
      <w:tr w:rsidR="00727E54" w:rsidRPr="00B4706E" w14:paraId="456F0B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012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C65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FF0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997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7A5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1.30e-44</w:t>
            </w:r>
          </w:p>
        </w:tc>
      </w:tr>
      <w:tr w:rsidR="00727E54" w:rsidRPr="00B4706E" w14:paraId="4C28D3A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C6E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943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192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572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C47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6.76e-10</w:t>
            </w:r>
          </w:p>
        </w:tc>
      </w:tr>
      <w:tr w:rsidR="00727E54" w:rsidRPr="00B4706E" w14:paraId="29AC69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DB8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EA8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850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8BB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A29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2.20e-02</w:t>
            </w:r>
          </w:p>
        </w:tc>
      </w:tr>
      <w:tr w:rsidR="00727E54" w:rsidRPr="00B4706E" w14:paraId="68D7C64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819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038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1CC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B6D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B7A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4.05e-02</w:t>
            </w:r>
          </w:p>
        </w:tc>
      </w:tr>
      <w:tr w:rsidR="00727E54" w:rsidRPr="00B4706E" w14:paraId="638893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FB2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FC2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localization 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A6B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A5B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5F7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3.01e-02</w:t>
            </w:r>
          </w:p>
        </w:tc>
      </w:tr>
      <w:tr w:rsidR="00727E54" w:rsidRPr="00B4706E" w14:paraId="5263A7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41D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D57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655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CAF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68E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2.32e-04</w:t>
            </w:r>
          </w:p>
        </w:tc>
      </w:tr>
      <w:tr w:rsidR="00727E54" w:rsidRPr="00B4706E" w14:paraId="18977A4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983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4FD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D0D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B2E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9D7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2.39e-11</w:t>
            </w:r>
          </w:p>
        </w:tc>
      </w:tr>
      <w:tr w:rsidR="00727E54" w:rsidRPr="00B4706E" w14:paraId="5E9DA8E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9F9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07C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stabilization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9A9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9B7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3D8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4.94e-04</w:t>
            </w:r>
          </w:p>
        </w:tc>
      </w:tr>
      <w:tr w:rsidR="00727E54" w:rsidRPr="00B4706E" w14:paraId="01F53E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506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818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targeting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CD3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B62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A56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3.80e-02</w:t>
            </w:r>
          </w:p>
        </w:tc>
      </w:tr>
      <w:tr w:rsidR="00727E54" w:rsidRPr="00B4706E" w14:paraId="010A311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9F8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E70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targeting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FC2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3C5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1F4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1.06e-02</w:t>
            </w:r>
          </w:p>
        </w:tc>
      </w:tr>
      <w:tr w:rsidR="00727E54" w:rsidRPr="00B4706E" w14:paraId="766B601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A5C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9717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341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6EA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01E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3.24e-17</w:t>
            </w:r>
          </w:p>
        </w:tc>
      </w:tr>
      <w:tr w:rsidR="00727E54" w:rsidRPr="00B4706E" w14:paraId="17E03D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136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D73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7F8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93A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AC4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1.35e-16</w:t>
            </w:r>
          </w:p>
        </w:tc>
      </w:tr>
      <w:tr w:rsidR="00727E54" w:rsidRPr="00B4706E" w14:paraId="3C7A6A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742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D1B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7BB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1D9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FAD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2.81e-09</w:t>
            </w:r>
          </w:p>
        </w:tc>
      </w:tr>
      <w:tr w:rsidR="00727E54" w:rsidRPr="00B4706E" w14:paraId="525CB0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489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3DC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D4C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BF9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5D4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1.17e-09</w:t>
            </w:r>
          </w:p>
        </w:tc>
      </w:tr>
      <w:tr w:rsidR="00727E54" w:rsidRPr="00B4706E" w14:paraId="2E8A62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7BD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F21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02E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AA8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18B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9.28e-04</w:t>
            </w:r>
          </w:p>
        </w:tc>
      </w:tr>
      <w:tr w:rsidR="00727E54" w:rsidRPr="00B4706E" w14:paraId="2E57717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53D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23C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1BF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840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26E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632AAB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880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F36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FE7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A97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39F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1.78e-03</w:t>
            </w:r>
          </w:p>
        </w:tc>
      </w:tr>
      <w:tr w:rsidR="00727E54" w:rsidRPr="00B4706E" w14:paraId="2158BD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20E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D13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B4E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C80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3F5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4.37e-05</w:t>
            </w:r>
          </w:p>
        </w:tc>
      </w:tr>
      <w:tr w:rsidR="00727E54" w:rsidRPr="00B4706E" w14:paraId="38A098D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206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E17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4E2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D3E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126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4.40e-02</w:t>
            </w:r>
          </w:p>
        </w:tc>
      </w:tr>
      <w:tr w:rsidR="00727E54" w:rsidRPr="00B4706E" w14:paraId="4B9A4BA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4CD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777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9CA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B40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8A8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0B6EC9A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643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117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071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5FF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10C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1.45e-03</w:t>
            </w:r>
          </w:p>
        </w:tc>
      </w:tr>
      <w:tr w:rsidR="00727E54" w:rsidRPr="00B4706E" w14:paraId="2720E4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A7F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CEE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8B3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352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3C9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2.09e-05</w:t>
            </w:r>
          </w:p>
        </w:tc>
      </w:tr>
      <w:tr w:rsidR="00727E54" w:rsidRPr="00B4706E" w14:paraId="16CD293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DBEF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36A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A9B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683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8E4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2.52e-02</w:t>
            </w:r>
          </w:p>
        </w:tc>
      </w:tr>
      <w:tr w:rsidR="00727E54" w:rsidRPr="00B4706E" w14:paraId="51A378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300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570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5E1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7B4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161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4.00e-27</w:t>
            </w:r>
          </w:p>
        </w:tc>
      </w:tr>
      <w:tr w:rsidR="00727E54" w:rsidRPr="00B4706E" w14:paraId="3118102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E9F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5C4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98D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1CFD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E05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7.66e-03</w:t>
            </w:r>
          </w:p>
        </w:tc>
      </w:tr>
      <w:tr w:rsidR="00727E54" w:rsidRPr="00B4706E" w14:paraId="78CDFA0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F80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AF5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B9C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E03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28A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1.61e-28</w:t>
            </w:r>
          </w:p>
        </w:tc>
      </w:tr>
      <w:tr w:rsidR="00727E54" w:rsidRPr="00B4706E" w14:paraId="71FCECD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E35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7C1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251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E02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087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2.42e-05</w:t>
            </w:r>
          </w:p>
        </w:tc>
      </w:tr>
      <w:tr w:rsidR="00727E54" w:rsidRPr="00B4706E" w14:paraId="2208F0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76E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D59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329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654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B5D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1.18e-06</w:t>
            </w:r>
          </w:p>
        </w:tc>
      </w:tr>
      <w:tr w:rsidR="00727E54" w:rsidRPr="00B4706E" w14:paraId="2CF306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9D0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4A8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9ED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ADB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73F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4.39e-02</w:t>
            </w:r>
          </w:p>
        </w:tc>
      </w:tr>
      <w:tr w:rsidR="00727E54" w:rsidRPr="00B4706E" w14:paraId="1838AD2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B53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05C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9C5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3EC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53C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4A20012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780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46F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06E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E05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322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2.94e-02</w:t>
            </w:r>
          </w:p>
        </w:tc>
      </w:tr>
      <w:tr w:rsidR="00727E54" w:rsidRPr="00B4706E" w14:paraId="384061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8A5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247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D69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0F9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2D5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4.77e-02</w:t>
            </w:r>
          </w:p>
        </w:tc>
      </w:tr>
      <w:tr w:rsidR="00727E54" w:rsidRPr="00B4706E" w14:paraId="4953D3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982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171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C88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993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9F6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2.86e-02</w:t>
            </w:r>
          </w:p>
        </w:tc>
      </w:tr>
      <w:tr w:rsidR="00727E54" w:rsidRPr="00B4706E" w14:paraId="1877AB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A91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0BE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182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23A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03E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1.68e-04</w:t>
            </w:r>
          </w:p>
        </w:tc>
      </w:tr>
      <w:tr w:rsidR="00727E54" w:rsidRPr="00B4706E" w14:paraId="5F6E8B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CEC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718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9EC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072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2AE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6.83e-04</w:t>
            </w:r>
          </w:p>
        </w:tc>
      </w:tr>
      <w:tr w:rsidR="00727E54" w:rsidRPr="00B4706E" w14:paraId="5F76C25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0DF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032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7D4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263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E2ED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1.16e-04</w:t>
            </w:r>
          </w:p>
        </w:tc>
      </w:tr>
      <w:tr w:rsidR="00727E54" w:rsidRPr="00B4706E" w14:paraId="1DBBD3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B84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633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protein stability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57F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7FC1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F65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3.76e-04</w:t>
            </w:r>
          </w:p>
        </w:tc>
      </w:tr>
      <w:tr w:rsidR="00727E54" w:rsidRPr="00B4706E" w14:paraId="327AA65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427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403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346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842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1E8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1.85e-02</w:t>
            </w:r>
          </w:p>
        </w:tc>
      </w:tr>
      <w:tr w:rsidR="00727E54" w:rsidRPr="00B4706E" w14:paraId="57D78F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BAE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596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1D8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C5F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B9C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2DFBCA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76D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AF8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B5F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4C8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9A5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4.43e-06</w:t>
            </w:r>
          </w:p>
        </w:tc>
      </w:tr>
      <w:tr w:rsidR="00727E54" w:rsidRPr="00B4706E" w14:paraId="26013E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690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68A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E52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DA3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B2B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9.23e-04</w:t>
            </w:r>
          </w:p>
        </w:tc>
      </w:tr>
      <w:tr w:rsidR="00727E54" w:rsidRPr="00B4706E" w14:paraId="080B82D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783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443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3CD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77E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D0E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1.71e-47</w:t>
            </w:r>
          </w:p>
        </w:tc>
      </w:tr>
      <w:tr w:rsidR="00727E54" w:rsidRPr="00B4706E" w14:paraId="78DB39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708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9C8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C39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411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8C2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8.23e-04</w:t>
            </w:r>
          </w:p>
        </w:tc>
      </w:tr>
      <w:tr w:rsidR="00727E54" w:rsidRPr="00B4706E" w14:paraId="6E824F3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3D8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CB2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F6F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203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EAE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2.07e-03</w:t>
            </w:r>
          </w:p>
        </w:tc>
      </w:tr>
      <w:tr w:rsidR="00727E54" w:rsidRPr="00B4706E" w14:paraId="09E296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6DB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C15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383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66D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A4A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5.12e-05</w:t>
            </w:r>
          </w:p>
        </w:tc>
      </w:tr>
      <w:tr w:rsidR="00727E54" w:rsidRPr="00B4706E" w14:paraId="7C3AEAC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16B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8C5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BD3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DBC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779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8.49e-07</w:t>
            </w:r>
          </w:p>
        </w:tc>
      </w:tr>
      <w:tr w:rsidR="00727E54" w:rsidRPr="00B4706E" w14:paraId="024813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E9A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288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A06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6FB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D9B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8.55e-03</w:t>
            </w:r>
          </w:p>
        </w:tc>
      </w:tr>
      <w:tr w:rsidR="00727E54" w:rsidRPr="00B4706E" w14:paraId="0203F00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3AA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814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5DE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B30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B8E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2.14e-03</w:t>
            </w:r>
          </w:p>
        </w:tc>
      </w:tr>
      <w:tr w:rsidR="00727E54" w:rsidRPr="00B4706E" w14:paraId="39EA407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C04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90A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91B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390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BE3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2.07e-03</w:t>
            </w:r>
          </w:p>
        </w:tc>
      </w:tr>
      <w:tr w:rsidR="00727E54" w:rsidRPr="00B4706E" w14:paraId="3C41D4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7B5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73A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987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19C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BFC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7.72e-04</w:t>
            </w:r>
          </w:p>
        </w:tc>
      </w:tr>
      <w:tr w:rsidR="00727E54" w:rsidRPr="00B4706E" w14:paraId="5523E8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48B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546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ribosomal large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381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085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4CE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9.32e-06</w:t>
            </w:r>
          </w:p>
        </w:tc>
      </w:tr>
      <w:tr w:rsidR="00727E54" w:rsidRPr="00B4706E" w14:paraId="64CB1F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D95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7FFB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9AB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DEA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451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8.01e-20</w:t>
            </w:r>
          </w:p>
        </w:tc>
      </w:tr>
      <w:tr w:rsidR="00727E54" w:rsidRPr="00B4706E" w14:paraId="37FFBC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D88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E47D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729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95D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2AA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2.70e-03</w:t>
            </w:r>
          </w:p>
        </w:tc>
      </w:tr>
      <w:tr w:rsidR="00727E54" w:rsidRPr="00B4706E" w14:paraId="042BA5A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25F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61C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29A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259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DFF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2.14e-16</w:t>
            </w:r>
          </w:p>
        </w:tc>
      </w:tr>
      <w:tr w:rsidR="00727E54" w:rsidRPr="00B4706E" w14:paraId="1AAA6A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E3B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05C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056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BFD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53E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6.51e-11</w:t>
            </w:r>
          </w:p>
        </w:tc>
      </w:tr>
      <w:tr w:rsidR="00727E54" w:rsidRPr="00B4706E" w14:paraId="2057991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728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7D7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405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C8E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0A99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2.32e-39</w:t>
            </w:r>
          </w:p>
        </w:tc>
      </w:tr>
      <w:tr w:rsidR="00727E54" w:rsidRPr="00B4706E" w14:paraId="4CA2326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8016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9EF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7BF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2E4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41B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8.46e-04</w:t>
            </w:r>
          </w:p>
        </w:tc>
      </w:tr>
      <w:tr w:rsidR="00727E54" w:rsidRPr="00B4706E" w14:paraId="696825B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4A3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081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somatic diversification of immunoglobulins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724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5E9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2E1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0951273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B08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264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somatic recombination of immunoglobulin genes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A03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EF72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C3E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47B739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966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07F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472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B66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305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2.94e-02</w:t>
            </w:r>
          </w:p>
        </w:tc>
      </w:tr>
      <w:tr w:rsidR="00727E54" w:rsidRPr="00B4706E" w14:paraId="36F378D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5E9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E9A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047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A2A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7F0F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3.49e-05</w:t>
            </w:r>
          </w:p>
        </w:tc>
      </w:tr>
      <w:tr w:rsidR="00727E54" w:rsidRPr="00B4706E" w14:paraId="5DA308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F8C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AED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7AC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32D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2F3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3.24e-02</w:t>
            </w:r>
          </w:p>
        </w:tc>
      </w:tr>
      <w:tr w:rsidR="00727E54" w:rsidRPr="00B4706E" w14:paraId="2BF352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C63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112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telomere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D79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A23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FFB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4F9F86D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FF9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1BA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telomere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BF00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535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28F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4.28e-02</w:t>
            </w:r>
          </w:p>
        </w:tc>
      </w:tr>
      <w:tr w:rsidR="00727E54" w:rsidRPr="00B4706E" w14:paraId="6221051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4C4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3D0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A27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F27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872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7.08e-55</w:t>
            </w:r>
          </w:p>
        </w:tc>
      </w:tr>
      <w:tr w:rsidR="00727E54" w:rsidRPr="00B4706E" w14:paraId="5658405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C1A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0376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A1A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E11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F4D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4.31e-02</w:t>
            </w:r>
          </w:p>
        </w:tc>
      </w:tr>
      <w:tr w:rsidR="00727E54" w:rsidRPr="00B4706E" w14:paraId="47AA8D0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9AC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691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6BC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C40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330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1.79e-04</w:t>
            </w:r>
          </w:p>
        </w:tc>
      </w:tr>
      <w:tr w:rsidR="00727E54" w:rsidRPr="00B4706E" w14:paraId="33D26F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1F9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D6B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viral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DA2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446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6D7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1.45e-03</w:t>
            </w:r>
          </w:p>
        </w:tc>
      </w:tr>
      <w:tr w:rsidR="00727E54" w:rsidRPr="00B4706E" w14:paraId="011A860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8D8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B4706E">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37C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viral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96C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5F6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EA1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1.71e-02</w:t>
            </w:r>
          </w:p>
        </w:tc>
      </w:tr>
      <w:tr w:rsidR="00727E54" w:rsidRPr="00B4706E" w14:paraId="6DFE8EE6"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4A1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t>Cellular Component</w:t>
            </w:r>
          </w:p>
        </w:tc>
      </w:tr>
      <w:tr w:rsidR="00727E54" w:rsidRPr="00B4706E" w14:paraId="7E0DCD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D02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670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90S </w:t>
            </w:r>
            <w:proofErr w:type="spellStart"/>
            <w:r w:rsidRPr="00B4706E">
              <w:rPr>
                <w:rFonts w:eastAsia="Times New Roman"/>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B68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37B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3B6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1.61e-11</w:t>
            </w:r>
          </w:p>
        </w:tc>
      </w:tr>
      <w:tr w:rsidR="00727E54" w:rsidRPr="00B4706E" w14:paraId="4E40D6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EAB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69A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F22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532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930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2.33e-02</w:t>
            </w:r>
          </w:p>
        </w:tc>
      </w:tr>
      <w:tr w:rsidR="00727E54" w:rsidRPr="00B4706E" w14:paraId="39A85C1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8EC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D707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Ctf18 RFC-like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0EE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82F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140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1.30e-03</w:t>
            </w:r>
          </w:p>
        </w:tc>
      </w:tr>
      <w:tr w:rsidR="00727E54" w:rsidRPr="00B4706E" w14:paraId="34DD77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097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399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replication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7C3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C17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F2C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1.18e-02</w:t>
            </w:r>
          </w:p>
        </w:tc>
      </w:tr>
      <w:tr w:rsidR="00727E54" w:rsidRPr="00B4706E" w14:paraId="5B35369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832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42D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INO80-type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65E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115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64C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2.68e-02</w:t>
            </w:r>
          </w:p>
        </w:tc>
      </w:tr>
      <w:tr w:rsidR="00727E54" w:rsidRPr="00B4706E" w14:paraId="2974A16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D05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EFE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Ino80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533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3D7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405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2.33e-02</w:t>
            </w:r>
          </w:p>
        </w:tc>
      </w:tr>
      <w:tr w:rsidR="00727E54" w:rsidRPr="00B4706E" w14:paraId="6825D9E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1B9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CA0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MCM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C5C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98C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96C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3.08e-02</w:t>
            </w:r>
          </w:p>
        </w:tc>
      </w:tr>
      <w:tr w:rsidR="00727E54" w:rsidRPr="00B4706E" w14:paraId="172673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511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E67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Sm</w:t>
            </w:r>
            <w:proofErr w:type="spellEnd"/>
            <w:r w:rsidRPr="00B4706E">
              <w:rPr>
                <w:rFonts w:eastAsia="Times New Roman"/>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5CA3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BE9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C5D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2.69e-03</w:t>
            </w:r>
          </w:p>
        </w:tc>
      </w:tr>
      <w:tr w:rsidR="00727E54" w:rsidRPr="00B4706E" w14:paraId="09B958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9AC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1A8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U2-type </w:t>
            </w:r>
            <w:proofErr w:type="spellStart"/>
            <w:r w:rsidRPr="00B4706E">
              <w:rPr>
                <w:rFonts w:eastAsia="Times New Roman"/>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B33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E34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32B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1.77e-02</w:t>
            </w:r>
          </w:p>
        </w:tc>
      </w:tr>
      <w:tr w:rsidR="00727E54" w:rsidRPr="00B4706E" w14:paraId="660B3D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233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E122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BA8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1EE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5E9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4.48e-04</w:t>
            </w:r>
          </w:p>
        </w:tc>
      </w:tr>
      <w:tr w:rsidR="00727E54" w:rsidRPr="00B4706E" w14:paraId="3EBD9B1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BD7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D5B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C34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B01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30B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2.38e-07</w:t>
            </w:r>
          </w:p>
        </w:tc>
      </w:tr>
      <w:tr w:rsidR="00727E54" w:rsidRPr="00B4706E" w14:paraId="224AA0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3E7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B3B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928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651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D08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2.49e-03</w:t>
            </w:r>
          </w:p>
        </w:tc>
      </w:tr>
      <w:tr w:rsidR="00727E54" w:rsidRPr="00B4706E" w14:paraId="76C3E07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5ACE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6F37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chaperonin-containing T-complex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6AB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482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44D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2.67e-03</w:t>
            </w:r>
          </w:p>
        </w:tc>
      </w:tr>
      <w:tr w:rsidR="00727E54" w:rsidRPr="00B4706E" w14:paraId="3B618B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775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1C5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00D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0D7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668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2.10e-02</w:t>
            </w:r>
          </w:p>
        </w:tc>
      </w:tr>
      <w:tr w:rsidR="00727E54" w:rsidRPr="00B4706E" w14:paraId="285B5F4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837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27A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3AE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222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360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1.20e-08</w:t>
            </w:r>
          </w:p>
        </w:tc>
      </w:tr>
      <w:tr w:rsidR="00727E54" w:rsidRPr="00B4706E" w14:paraId="70AFF2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1F9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B3E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907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217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29D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1.77e-02</w:t>
            </w:r>
          </w:p>
        </w:tc>
      </w:tr>
      <w:tr w:rsidR="00727E54" w:rsidRPr="00B4706E" w14:paraId="3563C3D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75A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34F8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E8D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680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4A3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9.10e-22</w:t>
            </w:r>
          </w:p>
        </w:tc>
      </w:tr>
      <w:tr w:rsidR="00727E54" w:rsidRPr="00B4706E" w14:paraId="3DBC1CD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D03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DCF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4F4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4104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282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4.82e-28</w:t>
            </w:r>
          </w:p>
        </w:tc>
      </w:tr>
      <w:tr w:rsidR="00727E54" w:rsidRPr="00B4706E" w14:paraId="3D7428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ADE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EC2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A1E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12F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763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1.85e-29</w:t>
            </w:r>
          </w:p>
        </w:tc>
      </w:tr>
      <w:tr w:rsidR="00727E54" w:rsidRPr="00B4706E" w14:paraId="6B1CAFB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867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313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B10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597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0AA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3.41e-52</w:t>
            </w:r>
          </w:p>
        </w:tc>
      </w:tr>
      <w:tr w:rsidR="00727E54" w:rsidRPr="00B4706E" w14:paraId="15AE1D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DA0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FF3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F09A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1B2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7C3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1.62e-23</w:t>
            </w:r>
          </w:p>
        </w:tc>
      </w:tr>
      <w:tr w:rsidR="00727E54" w:rsidRPr="00B4706E" w14:paraId="19CDEA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43C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E4D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endopeptidase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CC5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B6C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53A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8.59e-03</w:t>
            </w:r>
          </w:p>
        </w:tc>
      </w:tr>
      <w:tr w:rsidR="00727E54" w:rsidRPr="00B4706E" w14:paraId="0AD7520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369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950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CD9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6C3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936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1.11e-05</w:t>
            </w:r>
          </w:p>
        </w:tc>
      </w:tr>
      <w:tr w:rsidR="00727E54" w:rsidRPr="00B4706E" w14:paraId="05EB43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35C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EE8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D07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F09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CEB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1.98e-06</w:t>
            </w:r>
          </w:p>
        </w:tc>
      </w:tr>
      <w:tr w:rsidR="00727E54" w:rsidRPr="00B4706E" w14:paraId="5AB908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252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68B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731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D38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4CE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2.20e-06</w:t>
            </w:r>
          </w:p>
        </w:tc>
      </w:tr>
      <w:tr w:rsidR="00727E54" w:rsidRPr="00B4706E" w14:paraId="5B06A8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BBA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D60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D4D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3F7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3B1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1.26e-02</w:t>
            </w:r>
          </w:p>
        </w:tc>
      </w:tr>
      <w:tr w:rsidR="00727E54" w:rsidRPr="00B4706E" w14:paraId="3B3D4B8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1C1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63E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exosome (RNase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88E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C51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1F4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3.92e-02</w:t>
            </w:r>
          </w:p>
        </w:tc>
      </w:tr>
      <w:tr w:rsidR="00727E54" w:rsidRPr="00B4706E" w14:paraId="02651D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65C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7E2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fibrillar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75E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060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756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1.94e-02</w:t>
            </w:r>
          </w:p>
        </w:tc>
      </w:tr>
      <w:tr w:rsidR="00727E54" w:rsidRPr="00B4706E" w14:paraId="48335E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63A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FAA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F4C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80A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5C7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6.05e-10</w:t>
            </w:r>
          </w:p>
        </w:tc>
      </w:tr>
      <w:tr w:rsidR="00727E54" w:rsidRPr="00B4706E" w14:paraId="25FD33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30EB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9AC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222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262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777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6.67e-51</w:t>
            </w:r>
          </w:p>
        </w:tc>
      </w:tr>
      <w:tr w:rsidR="00727E54" w:rsidRPr="00B4706E" w14:paraId="0DEF5B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CDB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E21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C4A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34E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B6E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2.65e-36</w:t>
            </w:r>
          </w:p>
        </w:tc>
      </w:tr>
      <w:tr w:rsidR="00727E54" w:rsidRPr="00B4706E" w14:paraId="7031ED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6D90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0C7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45A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284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016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2.45e-34</w:t>
            </w:r>
          </w:p>
        </w:tc>
      </w:tr>
      <w:tr w:rsidR="00727E54" w:rsidRPr="00B4706E" w14:paraId="00F119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3B8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95F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FFC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0C7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143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1.15e-41</w:t>
            </w:r>
          </w:p>
        </w:tc>
      </w:tr>
      <w:tr w:rsidR="00727E54" w:rsidRPr="00B4706E" w14:paraId="52C7469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694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F71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4D7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ED8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888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6.67e-51</w:t>
            </w:r>
          </w:p>
        </w:tc>
      </w:tr>
      <w:tr w:rsidR="00727E54" w:rsidRPr="00B4706E" w14:paraId="01753FC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BE4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26D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3BE6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D3C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04F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1.03e-33</w:t>
            </w:r>
          </w:p>
        </w:tc>
      </w:tr>
      <w:tr w:rsidR="00727E54" w:rsidRPr="00B4706E" w14:paraId="4B51577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B99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A65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4C4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68A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C52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1.48e-31</w:t>
            </w:r>
          </w:p>
        </w:tc>
      </w:tr>
      <w:tr w:rsidR="00727E54" w:rsidRPr="00B4706E" w14:paraId="0557AB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463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C34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22B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E2D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50E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6.67e-51</w:t>
            </w:r>
          </w:p>
        </w:tc>
      </w:tr>
      <w:tr w:rsidR="00727E54" w:rsidRPr="00B4706E" w14:paraId="085907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AD8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3D1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F3F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D3E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FE2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3.51e-12</w:t>
            </w:r>
          </w:p>
        </w:tc>
      </w:tr>
      <w:tr w:rsidR="00727E54" w:rsidRPr="00B4706E" w14:paraId="65D15A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D28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7E3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6BD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9DD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6D33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3.51e-12</w:t>
            </w:r>
          </w:p>
        </w:tc>
      </w:tr>
      <w:tr w:rsidR="00727E54" w:rsidRPr="00B4706E" w14:paraId="38FEFC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C3D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CF8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intermembrane space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4D6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1F2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E24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5.04e-03</w:t>
            </w:r>
          </w:p>
        </w:tc>
      </w:tr>
      <w:tr w:rsidR="00727E54" w:rsidRPr="00B4706E" w14:paraId="7D71792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9D7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DE9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07D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CB2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25B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1.79e-04</w:t>
            </w:r>
          </w:p>
        </w:tc>
      </w:tr>
      <w:tr w:rsidR="00727E54" w:rsidRPr="00B4706E" w14:paraId="38BC6C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103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943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3D7B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664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64C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9.69e-13</w:t>
            </w:r>
          </w:p>
        </w:tc>
      </w:tr>
      <w:tr w:rsidR="00727E54" w:rsidRPr="00B4706E" w14:paraId="39BB2D2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ED0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BEF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95A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4E3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0B8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8.01e-10</w:t>
            </w:r>
          </w:p>
        </w:tc>
      </w:tr>
      <w:tr w:rsidR="00727E54" w:rsidRPr="00B4706E" w14:paraId="06E1C14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F05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600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27E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BEF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3DA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9.42e-20</w:t>
            </w:r>
          </w:p>
        </w:tc>
      </w:tr>
      <w:tr w:rsidR="00727E54" w:rsidRPr="00B4706E" w14:paraId="7307EC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0E0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2F1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57C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51D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AA6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8.94e-04</w:t>
            </w:r>
          </w:p>
        </w:tc>
      </w:tr>
      <w:tr w:rsidR="00727E54" w:rsidRPr="00B4706E" w14:paraId="1F895E8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012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6141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DF5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D11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680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3.92e-02</w:t>
            </w:r>
          </w:p>
        </w:tc>
      </w:tr>
      <w:tr w:rsidR="00727E54" w:rsidRPr="00B4706E" w14:paraId="47C1D3A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BB90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641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ACD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8E2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5C6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3.92e-02</w:t>
            </w:r>
          </w:p>
        </w:tc>
      </w:tr>
      <w:tr w:rsidR="00727E54" w:rsidRPr="00B4706E" w14:paraId="1D5E87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153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BD1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DED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775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EE2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5.82e-08</w:t>
            </w:r>
          </w:p>
        </w:tc>
      </w:tr>
      <w:tr w:rsidR="00727E54" w:rsidRPr="00B4706E" w14:paraId="69F285D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0E11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81B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D35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BC8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E4AA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2.67e-03</w:t>
            </w:r>
          </w:p>
        </w:tc>
      </w:tr>
      <w:tr w:rsidR="00727E54" w:rsidRPr="00B4706E" w14:paraId="2F2336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6F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F13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73D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A48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1847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2.97e-28</w:t>
            </w:r>
          </w:p>
        </w:tc>
      </w:tr>
      <w:tr w:rsidR="00727E54" w:rsidRPr="00B4706E" w14:paraId="24BE1D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E96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484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9852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5A8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67E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1.14e-34</w:t>
            </w:r>
          </w:p>
        </w:tc>
      </w:tr>
      <w:tr w:rsidR="00727E54" w:rsidRPr="00B4706E" w14:paraId="2216E8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49E6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DD6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E64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C0A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692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3.48e-05</w:t>
            </w:r>
          </w:p>
        </w:tc>
      </w:tr>
      <w:tr w:rsidR="00727E54" w:rsidRPr="00B4706E" w14:paraId="10FC57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19D1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3FE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1A6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5F3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BBA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1.90e-04</w:t>
            </w:r>
          </w:p>
        </w:tc>
      </w:tr>
      <w:tr w:rsidR="00727E54" w:rsidRPr="00B4706E" w14:paraId="155DA20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EF3E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0DE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3F98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8E9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C90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4.84e-37</w:t>
            </w:r>
          </w:p>
        </w:tc>
      </w:tr>
      <w:tr w:rsidR="00727E54" w:rsidRPr="00B4706E" w14:paraId="32A1C5F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D9F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69A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A8A0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64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2CA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2.43e-02</w:t>
            </w:r>
          </w:p>
        </w:tc>
      </w:tr>
      <w:tr w:rsidR="00727E54" w:rsidRPr="00B4706E" w14:paraId="45EE6F0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56D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E505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D95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24D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25D9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3.05e-03</w:t>
            </w:r>
          </w:p>
        </w:tc>
      </w:tr>
      <w:tr w:rsidR="00727E54" w:rsidRPr="00B4706E" w14:paraId="074BED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670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D96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038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620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C740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2.38e-17</w:t>
            </w:r>
          </w:p>
        </w:tc>
      </w:tr>
      <w:tr w:rsidR="00727E54" w:rsidRPr="00B4706E" w14:paraId="038E30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A34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8A1B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001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400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F70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8.60e-42</w:t>
            </w:r>
          </w:p>
        </w:tc>
      </w:tr>
      <w:tr w:rsidR="00727E54" w:rsidRPr="00B4706E" w14:paraId="16CABE8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06F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C996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4FC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D4C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E90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3.47e-12</w:t>
            </w:r>
          </w:p>
        </w:tc>
      </w:tr>
      <w:tr w:rsidR="00727E54" w:rsidRPr="00B4706E" w14:paraId="38EB00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B80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18C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6D5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A20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9645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4.75e-26</w:t>
            </w:r>
          </w:p>
        </w:tc>
      </w:tr>
      <w:tr w:rsidR="00727E54" w:rsidRPr="00B4706E" w14:paraId="2C4020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181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2FC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organellar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D2B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E92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5209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1.79e-04</w:t>
            </w:r>
          </w:p>
        </w:tc>
      </w:tr>
      <w:tr w:rsidR="00727E54" w:rsidRPr="00B4706E" w14:paraId="54694F5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766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45C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6A0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7A80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740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5.82e-08</w:t>
            </w:r>
          </w:p>
        </w:tc>
      </w:tr>
      <w:tr w:rsidR="00727E54" w:rsidRPr="00B4706E" w14:paraId="5593C54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6A22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7F7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BC1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3A0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9E9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2.67e-03</w:t>
            </w:r>
          </w:p>
        </w:tc>
      </w:tr>
      <w:tr w:rsidR="00727E54" w:rsidRPr="00B4706E" w14:paraId="4E0E1A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341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B31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3DD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F58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578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4.21e-37</w:t>
            </w:r>
          </w:p>
        </w:tc>
      </w:tr>
      <w:tr w:rsidR="00727E54" w:rsidRPr="00B4706E" w14:paraId="2FB84C6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E6E7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FB4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2D4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D05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599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8.81e-17</w:t>
            </w:r>
          </w:p>
        </w:tc>
      </w:tr>
      <w:tr w:rsidR="00727E54" w:rsidRPr="00B4706E" w14:paraId="6E46F0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74B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A10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envelope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E6E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5D4C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181A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8.53e-03</w:t>
            </w:r>
          </w:p>
        </w:tc>
      </w:tr>
      <w:tr w:rsidR="00727E54" w:rsidRPr="00B4706E" w14:paraId="651E9A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277D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D33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4E4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D24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8DB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4.23e-12</w:t>
            </w:r>
          </w:p>
        </w:tc>
      </w:tr>
      <w:tr w:rsidR="00727E54" w:rsidRPr="00B4706E" w14:paraId="6F5801C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C4F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366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202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107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69B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6.67e-51</w:t>
            </w:r>
          </w:p>
        </w:tc>
      </w:tr>
      <w:tr w:rsidR="00727E54" w:rsidRPr="00B4706E" w14:paraId="780C0F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8C9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8FC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A20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6DE5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C3D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1EDDB0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5CA5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0FD2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D3A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C904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850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2.31e-04</w:t>
            </w:r>
          </w:p>
        </w:tc>
      </w:tr>
      <w:tr w:rsidR="00727E54" w:rsidRPr="00B4706E" w14:paraId="15C7EA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7DC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99B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6E1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CF0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70D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1.18e-02</w:t>
            </w:r>
          </w:p>
        </w:tc>
      </w:tr>
      <w:tr w:rsidR="00727E54" w:rsidRPr="00B4706E" w14:paraId="065C50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56B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ACC1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5BD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C0A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69FC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6.98e-26</w:t>
            </w:r>
          </w:p>
        </w:tc>
      </w:tr>
      <w:tr w:rsidR="00727E54" w:rsidRPr="00B4706E" w14:paraId="12C820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411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2229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preribosome</w:t>
            </w:r>
            <w:proofErr w:type="spellEnd"/>
            <w:r w:rsidRPr="00B4706E">
              <w:rPr>
                <w:rFonts w:eastAsia="Times New Roman"/>
                <w:sz w:val="16"/>
                <w:szCs w:val="16"/>
              </w:rPr>
              <w:t>, large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5E8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59F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1A5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1.27e-05</w:t>
            </w:r>
          </w:p>
        </w:tc>
      </w:tr>
      <w:tr w:rsidR="00727E54" w:rsidRPr="00B4706E" w14:paraId="02C7CB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02FF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C22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preribosome</w:t>
            </w:r>
            <w:proofErr w:type="spellEnd"/>
            <w:r w:rsidRPr="00B4706E">
              <w:rPr>
                <w:rFonts w:eastAsia="Times New Roman"/>
                <w:sz w:val="16"/>
                <w:szCs w:val="16"/>
              </w:rPr>
              <w:t>, small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645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835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011C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4CA87D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95D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D2D6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40F3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813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519B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1.77e-02</w:t>
            </w:r>
          </w:p>
        </w:tc>
      </w:tr>
      <w:tr w:rsidR="00727E54" w:rsidRPr="00B4706E" w14:paraId="68A62A8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E6E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40F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folding chaperone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531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AB84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B5A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4.35e-06</w:t>
            </w:r>
          </w:p>
        </w:tc>
      </w:tr>
      <w:tr w:rsidR="00727E54" w:rsidRPr="00B4706E" w14:paraId="3BA5190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989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E90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9C6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3314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6DF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2.33e-04</w:t>
            </w:r>
          </w:p>
        </w:tc>
      </w:tr>
      <w:tr w:rsidR="00727E54" w:rsidRPr="00B4706E" w14:paraId="43462C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E4C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504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96A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C5F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0659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5.00e-40</w:t>
            </w:r>
          </w:p>
        </w:tc>
      </w:tr>
      <w:tr w:rsidR="00727E54" w:rsidRPr="00B4706E" w14:paraId="609FD1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99BD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D1C3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F52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EC1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DEED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1.16e-03</w:t>
            </w:r>
          </w:p>
        </w:tc>
      </w:tr>
      <w:tr w:rsidR="00727E54" w:rsidRPr="00B4706E" w14:paraId="3F3AD7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03AF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367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D56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E3EF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3024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1.05e-02</w:t>
            </w:r>
          </w:p>
        </w:tc>
      </w:tr>
      <w:tr w:rsidR="00727E54" w:rsidRPr="00B4706E" w14:paraId="76937B6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98E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8CA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D2E6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AE7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008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2.66e-02</w:t>
            </w:r>
          </w:p>
        </w:tc>
      </w:tr>
      <w:tr w:rsidR="00727E54" w:rsidRPr="00B4706E" w14:paraId="14E5D1F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21B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C31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01D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3C7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9CC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1.51e-04</w:t>
            </w:r>
          </w:p>
        </w:tc>
      </w:tr>
      <w:tr w:rsidR="00727E54" w:rsidRPr="00B4706E" w14:paraId="63910F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3950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98A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4A9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B0A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B14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6.59e-03</w:t>
            </w:r>
          </w:p>
        </w:tc>
      </w:tr>
      <w:tr w:rsidR="00727E54" w:rsidRPr="00B4706E" w14:paraId="1D1FDEF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2B2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470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B2B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D5E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DB25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3.33e-03</w:t>
            </w:r>
          </w:p>
        </w:tc>
      </w:tr>
      <w:tr w:rsidR="00727E54" w:rsidRPr="00B4706E" w14:paraId="1342004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993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7CE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6EB6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2F8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9F9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7.13e-79</w:t>
            </w:r>
          </w:p>
        </w:tc>
      </w:tr>
      <w:tr w:rsidR="00727E54" w:rsidRPr="00B4706E" w14:paraId="1608005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24B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9DD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DF1F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80E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4F4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8.18e-62</w:t>
            </w:r>
          </w:p>
        </w:tc>
      </w:tr>
      <w:tr w:rsidR="00727E54" w:rsidRPr="00B4706E" w14:paraId="559673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116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6D6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00E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58E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8497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9.07e-64</w:t>
            </w:r>
          </w:p>
        </w:tc>
      </w:tr>
      <w:tr w:rsidR="00727E54" w:rsidRPr="00B4706E" w14:paraId="1541B1A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574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255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rough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967A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A52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DBFB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3.13e-02</w:t>
            </w:r>
          </w:p>
        </w:tc>
      </w:tr>
      <w:tr w:rsidR="00727E54" w:rsidRPr="00B4706E" w14:paraId="4E48522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9B8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C568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FE5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6967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6FB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7.47e-03</w:t>
            </w:r>
          </w:p>
        </w:tc>
      </w:tr>
      <w:tr w:rsidR="00727E54" w:rsidRPr="00B4706E" w14:paraId="3004A36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577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357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99EF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4312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DE98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3.59e-26</w:t>
            </w:r>
          </w:p>
        </w:tc>
      </w:tr>
      <w:tr w:rsidR="00727E54" w:rsidRPr="00B4706E" w14:paraId="2169A0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D8B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0421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 xml:space="preserve">small-subunit </w:t>
            </w:r>
            <w:proofErr w:type="spellStart"/>
            <w:r w:rsidRPr="00B4706E">
              <w:rPr>
                <w:rFonts w:eastAsia="Times New Roman"/>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570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D9B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39B4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1.78e-15</w:t>
            </w:r>
          </w:p>
        </w:tc>
      </w:tr>
      <w:tr w:rsidR="00727E54" w:rsidRPr="00B4706E" w14:paraId="0C802A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186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F103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B4706E">
              <w:rPr>
                <w:rFonts w:eastAsia="Times New Roman"/>
                <w:sz w:val="16"/>
                <w:szCs w:val="16"/>
              </w:rPr>
              <w:t>sno</w:t>
            </w:r>
            <w:proofErr w:type="spellEnd"/>
            <w:r w:rsidRPr="00B4706E">
              <w:rPr>
                <w:rFonts w:eastAsia="Times New Roman"/>
                <w:sz w:val="16"/>
                <w:szCs w:val="16"/>
              </w:rPr>
              <w:t>(s)RNA-containing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DA9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BA09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B75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6.08e-04</w:t>
            </w:r>
          </w:p>
        </w:tc>
      </w:tr>
      <w:tr w:rsidR="00727E54" w:rsidRPr="00B4706E" w14:paraId="4D9AB62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81C2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C58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2CB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BFF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9E7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8.28e-05</w:t>
            </w:r>
          </w:p>
        </w:tc>
      </w:tr>
      <w:tr w:rsidR="00727E54" w:rsidRPr="00B4706E" w14:paraId="274047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BAD0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900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7CC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C1EA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0754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4.98e-03</w:t>
            </w:r>
          </w:p>
        </w:tc>
      </w:tr>
      <w:tr w:rsidR="00727E54" w:rsidRPr="00B4706E" w14:paraId="5E4EE13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401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ED01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18C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C85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E123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9.58e-03</w:t>
            </w:r>
          </w:p>
        </w:tc>
      </w:tr>
      <w:tr w:rsidR="00727E54" w:rsidRPr="00B4706E" w14:paraId="0654CE0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3BF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1B8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BD8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BEF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2D15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1.03e-06</w:t>
            </w:r>
          </w:p>
        </w:tc>
      </w:tr>
      <w:tr w:rsidR="00727E54" w:rsidRPr="00B4706E" w14:paraId="367EBF7C"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055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b/>
                <w:sz w:val="16"/>
                <w:szCs w:val="16"/>
              </w:rPr>
              <w:lastRenderedPageBreak/>
              <w:t>Molecular Function</w:t>
            </w:r>
          </w:p>
        </w:tc>
      </w:tr>
      <w:tr w:rsidR="00727E54" w:rsidRPr="00B4706E" w14:paraId="4A3A593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4D27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BC2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 hydrolysis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23E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A2E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F98E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1.92e-02</w:t>
            </w:r>
          </w:p>
        </w:tc>
      </w:tr>
      <w:tr w:rsidR="00727E54" w:rsidRPr="00B4706E" w14:paraId="3ED927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E92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B6A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FE5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2D6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568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4.94e-03</w:t>
            </w:r>
          </w:p>
        </w:tc>
      </w:tr>
      <w:tr w:rsidR="00727E54" w:rsidRPr="00B4706E" w14:paraId="4851201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B62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AA6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ATP-dependent 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D58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837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8F3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1.11e-04</w:t>
            </w:r>
          </w:p>
        </w:tc>
      </w:tr>
      <w:tr w:rsidR="00727E54" w:rsidRPr="00B4706E" w14:paraId="605BD0F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979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D17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1DBD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C27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94D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1.02e-03</w:t>
            </w:r>
          </w:p>
        </w:tc>
      </w:tr>
      <w:tr w:rsidR="00727E54" w:rsidRPr="00B4706E" w14:paraId="213E96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BDB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7A7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NADH dehydrogenase (ubiquinone)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2056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574D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F45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7.91e-03</w:t>
            </w:r>
          </w:p>
        </w:tc>
      </w:tr>
      <w:tr w:rsidR="00727E54" w:rsidRPr="00B4706E" w14:paraId="6BD946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18F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EBD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5AAC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4C3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DA68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1.08e-43</w:t>
            </w:r>
          </w:p>
        </w:tc>
      </w:tr>
      <w:tr w:rsidR="00727E54" w:rsidRPr="00B4706E" w14:paraId="0DEC9D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394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74B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1A8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5B3C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DF2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1.02e-03</w:t>
            </w:r>
          </w:p>
        </w:tc>
      </w:tr>
      <w:tr w:rsidR="00727E54" w:rsidRPr="00B4706E" w14:paraId="50B4F6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3D7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8B1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AB3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B23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330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1.27e-03</w:t>
            </w:r>
          </w:p>
        </w:tc>
      </w:tr>
      <w:tr w:rsidR="00727E54" w:rsidRPr="00B4706E" w14:paraId="0F6869C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D02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4DEA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EE09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A1F8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8336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3.41e-07</w:t>
            </w:r>
          </w:p>
        </w:tc>
      </w:tr>
      <w:tr w:rsidR="00727E54" w:rsidRPr="00B4706E" w14:paraId="69AC2B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DF69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8F04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647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201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BB2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4.94e-03</w:t>
            </w:r>
          </w:p>
        </w:tc>
      </w:tr>
      <w:tr w:rsidR="00727E54" w:rsidRPr="00B4706E" w14:paraId="512DA0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992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372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C8A8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BBB8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528D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2.07e-02</w:t>
            </w:r>
          </w:p>
        </w:tc>
      </w:tr>
      <w:tr w:rsidR="00727E54" w:rsidRPr="00B4706E" w14:paraId="4155CEB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E64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21E5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heat shock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254A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595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D05D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1.17e-02</w:t>
            </w:r>
          </w:p>
        </w:tc>
      </w:tr>
      <w:tr w:rsidR="00727E54" w:rsidRPr="00B4706E" w14:paraId="0DD86B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812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D984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78D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B1ED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B0D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4.94e-03</w:t>
            </w:r>
          </w:p>
        </w:tc>
      </w:tr>
      <w:tr w:rsidR="00727E54" w:rsidRPr="00B4706E" w14:paraId="4CDC15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0D82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1FE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F12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D02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58B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4.54e-02</w:t>
            </w:r>
          </w:p>
        </w:tc>
      </w:tr>
      <w:tr w:rsidR="00727E54" w:rsidRPr="00B4706E" w14:paraId="57C2B40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334F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4B7B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hydrolase activity, acting on acid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886E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B1D5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13D8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1.87e-03</w:t>
            </w:r>
          </w:p>
        </w:tc>
      </w:tr>
      <w:tr w:rsidR="00727E54" w:rsidRPr="00B4706E" w14:paraId="015066E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1EC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74AE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hydrolase activity, acting on acid anhydrides, in phosphorus-containing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110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D771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F5EB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2.65e-03</w:t>
            </w:r>
          </w:p>
        </w:tc>
      </w:tr>
      <w:tr w:rsidR="00727E54" w:rsidRPr="00B4706E" w14:paraId="005E1E7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83AA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FF6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961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48B7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775C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2.05e-05</w:t>
            </w:r>
          </w:p>
        </w:tc>
      </w:tr>
      <w:tr w:rsidR="00727E54" w:rsidRPr="00B4706E" w14:paraId="01B4193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2DC5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D04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F53E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2D84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0E6D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3.26e-02</w:t>
            </w:r>
          </w:p>
        </w:tc>
      </w:tr>
      <w:tr w:rsidR="00727E54" w:rsidRPr="00B4706E" w14:paraId="55A4324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8813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0F4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A9FB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E482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4141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1.02e-03</w:t>
            </w:r>
          </w:p>
        </w:tc>
      </w:tr>
      <w:tr w:rsidR="00727E54" w:rsidRPr="00B4706E" w14:paraId="310ED10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9284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A1F6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296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579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228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1.36e-21</w:t>
            </w:r>
          </w:p>
        </w:tc>
      </w:tr>
      <w:tr w:rsidR="00727E54" w:rsidRPr="00B4706E" w14:paraId="40C1F46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6007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D9A6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9E1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9869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CC3D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3.69e-02</w:t>
            </w:r>
          </w:p>
        </w:tc>
      </w:tr>
      <w:tr w:rsidR="00727E54" w:rsidRPr="00B4706E" w14:paraId="7FC0DF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A29C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2662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5C77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3517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9258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3.69e-02</w:t>
            </w:r>
          </w:p>
        </w:tc>
      </w:tr>
      <w:tr w:rsidR="00727E54" w:rsidRPr="00B4706E" w14:paraId="1F03DC6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AFF3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E519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C57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F81C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249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2.05e-17</w:t>
            </w:r>
          </w:p>
        </w:tc>
      </w:tr>
      <w:tr w:rsidR="00727E54" w:rsidRPr="00B4706E" w14:paraId="6EF22DA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C631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16DB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B37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A866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1DD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1.17e-02</w:t>
            </w:r>
          </w:p>
        </w:tc>
      </w:tr>
      <w:tr w:rsidR="00727E54" w:rsidRPr="00B4706E" w14:paraId="72565CD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E70E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D427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C1A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044C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AE5F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4.18e-03</w:t>
            </w:r>
          </w:p>
        </w:tc>
      </w:tr>
      <w:tr w:rsidR="00727E54" w:rsidRPr="00B4706E" w14:paraId="2E57AD2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3E7C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001D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30CF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434B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849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2.16e-03</w:t>
            </w:r>
          </w:p>
        </w:tc>
      </w:tr>
      <w:tr w:rsidR="00727E54" w:rsidRPr="00B4706E" w14:paraId="03C9835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BB9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7F35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oxidoreduction-driven active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E042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1251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847D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1.26e-02</w:t>
            </w:r>
          </w:p>
        </w:tc>
      </w:tr>
      <w:tr w:rsidR="00727E54" w:rsidRPr="00B4706E" w14:paraId="32B652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1425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B600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poly(U)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06E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28CC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0B04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3.33e-02</w:t>
            </w:r>
          </w:p>
        </w:tc>
      </w:tr>
      <w:tr w:rsidR="00727E54" w:rsidRPr="00B4706E" w14:paraId="352C160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839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1959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4E2B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AD2B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356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2.99e-04</w:t>
            </w:r>
          </w:p>
        </w:tc>
      </w:tr>
      <w:tr w:rsidR="00727E54" w:rsidRPr="00B4706E" w14:paraId="0E7C56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666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B348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protein-folding chaperone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A1DC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5C1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D582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1.17e-02</w:t>
            </w:r>
          </w:p>
        </w:tc>
      </w:tr>
      <w:tr w:rsidR="00727E54" w:rsidRPr="00B4706E" w14:paraId="2226A6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035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12E1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231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697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104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1.23e-02</w:t>
            </w:r>
          </w:p>
        </w:tc>
      </w:tr>
      <w:tr w:rsidR="00727E54" w:rsidRPr="00B4706E" w14:paraId="6559B00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EC01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C25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pyrophosphatase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700E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A5DD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E8B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2.23e-03</w:t>
            </w:r>
          </w:p>
        </w:tc>
      </w:tr>
      <w:tr w:rsidR="00727E54" w:rsidRPr="00B4706E" w14:paraId="185F2F6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2BC3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C0C6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4DDF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4A4C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126E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8.21e-11</w:t>
            </w:r>
          </w:p>
        </w:tc>
      </w:tr>
      <w:tr w:rsidR="00727E54" w:rsidRPr="00B4706E" w14:paraId="123BD9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9A1E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5434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ribonucleoprotein complex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3009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B709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BE7E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1.91e-03</w:t>
            </w:r>
          </w:p>
        </w:tc>
      </w:tr>
      <w:tr w:rsidR="00727E54" w:rsidRPr="00B4706E" w14:paraId="0A9432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EEA8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931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ribonucleoside triphosphate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C06B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B1E8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019A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1.65e-02</w:t>
            </w:r>
          </w:p>
        </w:tc>
      </w:tr>
      <w:tr w:rsidR="00727E54" w:rsidRPr="00B4706E" w14:paraId="1432D3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F5DF6"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489DF"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ribosome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A123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AB36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08EC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3.66e-03</w:t>
            </w:r>
          </w:p>
        </w:tc>
      </w:tr>
      <w:tr w:rsidR="00727E54" w:rsidRPr="00B4706E" w14:paraId="290EA9C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B490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C715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52FF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EA96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643A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1.61e-03</w:t>
            </w:r>
          </w:p>
        </w:tc>
      </w:tr>
      <w:tr w:rsidR="00727E54" w:rsidRPr="00B4706E" w14:paraId="4ABD296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3E2A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BE7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single-stranded 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1A65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7E3A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440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3.73e-03</w:t>
            </w:r>
          </w:p>
        </w:tc>
      </w:tr>
      <w:tr w:rsidR="00727E54" w:rsidRPr="00B4706E" w14:paraId="3079A8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9450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91E3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snoRNA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9F31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E6BA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5B4E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7.89e-09</w:t>
            </w:r>
          </w:p>
        </w:tc>
      </w:tr>
      <w:tr w:rsidR="00727E54" w:rsidRPr="00B4706E" w14:paraId="24DC772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C8BF1"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1711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structural constituent of 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B952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6F7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46D2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3.82e-02</w:t>
            </w:r>
          </w:p>
        </w:tc>
      </w:tr>
      <w:tr w:rsidR="00727E54" w:rsidRPr="00B4706E" w14:paraId="011016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3713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B8D0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ECA1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9.21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ADDA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6CDC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5.28e-59</w:t>
            </w:r>
          </w:p>
        </w:tc>
      </w:tr>
      <w:tr w:rsidR="00727E54" w:rsidRPr="00B4706E" w14:paraId="7C1549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8CE4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E579A"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3A42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C897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351C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8.75e-19</w:t>
            </w:r>
          </w:p>
        </w:tc>
      </w:tr>
      <w:tr w:rsidR="00727E54" w:rsidRPr="00B4706E" w14:paraId="7A5C1A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2EB8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377E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AF6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CB3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F2E9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7.78e-03</w:t>
            </w:r>
          </w:p>
        </w:tc>
      </w:tr>
      <w:tr w:rsidR="00727E54" w:rsidRPr="00B4706E" w14:paraId="613FFAE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BDA5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3653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EB84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FAE8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7D9E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1.83e-08</w:t>
            </w:r>
          </w:p>
        </w:tc>
      </w:tr>
      <w:tr w:rsidR="00727E54" w:rsidRPr="00B4706E" w14:paraId="398E31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8D3AB"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D34F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5CCA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93C9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58A79"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2.21e-05</w:t>
            </w:r>
          </w:p>
        </w:tc>
      </w:tr>
      <w:tr w:rsidR="00727E54" w:rsidRPr="00B4706E" w14:paraId="64B09EF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26B70"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06F7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128E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A3B3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EBA5E"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8.60e-10</w:t>
            </w:r>
          </w:p>
        </w:tc>
      </w:tr>
      <w:tr w:rsidR="00727E54" w:rsidRPr="00B4706E" w14:paraId="1F7CC5B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00688"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7793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1AC03"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0CD0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73D05"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3.61e-08</w:t>
            </w:r>
          </w:p>
        </w:tc>
      </w:tr>
      <w:tr w:rsidR="00727E54" w:rsidRPr="00B4706E" w14:paraId="54C550F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A5367"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E604C"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unfolded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12132"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34FFD"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041B4" w14:textId="77777777" w:rsidR="00727E54" w:rsidRPr="00B4706E"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B4706E">
              <w:rPr>
                <w:rFonts w:eastAsia="Times New Roman"/>
                <w:sz w:val="16"/>
                <w:szCs w:val="16"/>
              </w:rPr>
              <w:t>4.96e-08</w:t>
            </w:r>
          </w:p>
        </w:tc>
      </w:tr>
    </w:tbl>
    <w:p w14:paraId="57D84B35" w14:textId="77777777" w:rsidR="00727E54" w:rsidRDefault="00727E54" w:rsidP="00A707B2">
      <w:pPr>
        <w:pStyle w:val="MDPI31text"/>
        <w:spacing w:before="240"/>
      </w:pPr>
      <w:r w:rsidRPr="007D4B66">
        <w:t>For upregulated DEGs at 12-hpi, we observed that the GO terms annotated under the BP category broadly cluster into: apoptosis and autophagy, cellular metabolism (catabolic processes), sterol biosynthesis, response to stimuli, and protein processing (</w:t>
      </w:r>
      <w:r w:rsidRPr="007D4B66">
        <w:rPr>
          <w:b/>
          <w:bCs/>
        </w:rPr>
        <w:t>Figure 4A</w:t>
      </w:r>
      <w:r w:rsidRPr="007D4B66">
        <w:t xml:space="preserve"> and </w:t>
      </w:r>
      <w:r w:rsidRPr="007D4B66">
        <w:rPr>
          <w:b/>
          <w:bCs/>
        </w:rPr>
        <w:t>Table 2A</w:t>
      </w:r>
      <w:r w:rsidRPr="007D4B66">
        <w:t>). In the CC category, the GO terms relate primarily with cytoplasmic vacuolation, while in the MF category, they broadly fit under protein binding and kinase activity (</w:t>
      </w:r>
      <w:r w:rsidRPr="007D4B66">
        <w:rPr>
          <w:b/>
          <w:bCs/>
        </w:rPr>
        <w:t>Table 2A</w:t>
      </w:r>
      <w:r w:rsidRPr="007D4B66">
        <w:t xml:space="preserve">). For downregulated DEGs at 12 </w:t>
      </w:r>
      <w:proofErr w:type="spellStart"/>
      <w:r w:rsidRPr="007D4B66">
        <w:t>hpi</w:t>
      </w:r>
      <w:proofErr w:type="spellEnd"/>
      <w:r w:rsidRPr="007D4B66">
        <w:t>,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sidRPr="007D4B66">
        <w:rPr>
          <w:b/>
          <w:bCs/>
        </w:rPr>
        <w:t>Figure 4C</w:t>
      </w:r>
      <w:r w:rsidRPr="007D4B66">
        <w:t xml:space="preserve"> and </w:t>
      </w:r>
      <w:r w:rsidRPr="007D4B66">
        <w:rPr>
          <w:b/>
          <w:bCs/>
        </w:rPr>
        <w:t>Table 2B</w:t>
      </w:r>
      <w:r w:rsidRPr="007D4B66">
        <w:t xml:space="preserve">). In the CC category GO terms broadly grouped into ribosome, mitochondria, </w:t>
      </w:r>
      <w:proofErr w:type="spellStart"/>
      <w:r w:rsidRPr="007D4B66">
        <w:t>respirosome</w:t>
      </w:r>
      <w:proofErr w:type="spellEnd"/>
      <w:r w:rsidRPr="007D4B66">
        <w:t>, nucleus, and spliceosome, while in the MF category, they generally belong to translation regulator activity, protein folding chaperone, catalytic activity (acting on a nucleic acids), and ATP hydrolysis activity (</w:t>
      </w:r>
      <w:r w:rsidRPr="007D4B66">
        <w:rPr>
          <w:b/>
          <w:bCs/>
        </w:rPr>
        <w:t>Table 2B</w:t>
      </w:r>
      <w:r w:rsidRPr="007D4B66">
        <w:t>).</w:t>
      </w:r>
    </w:p>
    <w:p w14:paraId="1FCA0201" w14:textId="77777777" w:rsidR="00727E54" w:rsidRDefault="00727E54" w:rsidP="00A707B2">
      <w:pPr>
        <w:pStyle w:val="MDPI52figure"/>
      </w:pPr>
      <w:r>
        <w:rPr>
          <w:noProof/>
        </w:rPr>
        <w:drawing>
          <wp:inline distT="0" distB="0" distL="0" distR="0" wp14:anchorId="48A33E48" wp14:editId="39993589">
            <wp:extent cx="5943600" cy="4953000"/>
            <wp:effectExtent l="0" t="0" r="0" b="0"/>
            <wp:docPr id="7" name="Picture"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wp:cNvGraphicFramePr/>
            <a:graphic xmlns:a="http://schemas.openxmlformats.org/drawingml/2006/main">
              <a:graphicData uri="http://schemas.openxmlformats.org/drawingml/2006/picture">
                <pic:pic xmlns:pic="http://schemas.openxmlformats.org/drawingml/2006/picture">
                  <pic:nvPicPr>
                    <pic:cNvPr id="8" name="Picture" descr="results/r/figures/patch_GO_enrich.png"/>
                    <pic:cNvPicPr>
                      <a:picLocks noChangeAspect="1" noChangeArrowheads="1"/>
                    </pic:cNvPicPr>
                  </pic:nvPicPr>
                  <pic:blipFill>
                    <a:blip r:embed="rId13"/>
                    <a:stretch>
                      <a:fillRect/>
                    </a:stretch>
                  </pic:blipFill>
                  <pic:spPr bwMode="auto">
                    <a:xfrm>
                      <a:off x="0" y="0"/>
                      <a:ext cx="5943600" cy="4953000"/>
                    </a:xfrm>
                    <a:prstGeom prst="rect">
                      <a:avLst/>
                    </a:prstGeom>
                    <a:noFill/>
                    <a:ln w="9525">
                      <a:noFill/>
                      <a:headEnd/>
                      <a:tailEnd/>
                    </a:ln>
                  </pic:spPr>
                </pic:pic>
              </a:graphicData>
            </a:graphic>
          </wp:inline>
        </w:drawing>
      </w:r>
    </w:p>
    <w:p w14:paraId="23BB9A5C" w14:textId="2C0D7934" w:rsidR="00727E54" w:rsidRPr="0018195B" w:rsidRDefault="00A707B2" w:rsidP="00A707B2">
      <w:pPr>
        <w:pStyle w:val="MDPI51figurecaption"/>
        <w:jc w:val="both"/>
      </w:pPr>
      <w:r w:rsidRPr="00A707B2">
        <w:rPr>
          <w:b/>
          <w:bCs/>
        </w:rPr>
        <w:t xml:space="preserve">Figure 4. </w:t>
      </w:r>
      <w:proofErr w:type="spellStart"/>
      <w:r w:rsidR="00727E54" w:rsidRPr="0018195B">
        <w:t>Dotplot</w:t>
      </w:r>
      <w:proofErr w:type="spellEnd"/>
      <w:r w:rsidR="00727E54" w:rsidRPr="0018195B">
        <w:t xml:space="preserve"> of Enriched Gene Ontology Biological Processes (BP). Significant BP GO terms identified for upregulated DEGs at 12-hpi and 24-hpi are shown in (</w:t>
      </w:r>
      <w:r w:rsidR="00727E54" w:rsidRPr="0018195B">
        <w:rPr>
          <w:b/>
          <w:bCs/>
        </w:rPr>
        <w:t>A</w:t>
      </w:r>
      <w:r w:rsidR="00727E54" w:rsidRPr="0018195B">
        <w:t>) and (</w:t>
      </w:r>
      <w:r w:rsidR="00727E54" w:rsidRPr="0018195B">
        <w:rPr>
          <w:b/>
          <w:bCs/>
        </w:rPr>
        <w:t>B</w:t>
      </w:r>
      <w:r w:rsidR="00727E54" w:rsidRPr="0018195B">
        <w:t xml:space="preserve">), respectively. </w:t>
      </w:r>
      <w:r w:rsidR="00727E54" w:rsidRPr="0018195B">
        <w:lastRenderedPageBreak/>
        <w:t>Significant BP GO terms for downregulated DEGs at 12-hpi and 24-hpi are shown in (</w:t>
      </w:r>
      <w:r w:rsidR="00727E54" w:rsidRPr="0018195B">
        <w:rPr>
          <w:b/>
          <w:bCs/>
        </w:rPr>
        <w:t>C</w:t>
      </w:r>
      <w:r w:rsidR="00727E54" w:rsidRPr="0018195B">
        <w:t>) and (</w:t>
      </w:r>
      <w:r w:rsidR="00727E54" w:rsidRPr="0018195B">
        <w:rPr>
          <w:b/>
          <w:bCs/>
        </w:rPr>
        <w:t>D</w:t>
      </w:r>
      <w:r w:rsidR="00727E54" w:rsidRPr="0018195B">
        <w:t>),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14:paraId="5A98582B" w14:textId="77777777" w:rsidR="00727E54" w:rsidRDefault="00727E54" w:rsidP="00A707B2">
      <w:pPr>
        <w:pStyle w:val="MDPI31text"/>
      </w:pPr>
      <w:r w:rsidRPr="007D4B66">
        <w:t>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sidRPr="007D4B66">
        <w:rPr>
          <w:b/>
          <w:bCs/>
        </w:rPr>
        <w:t>Figure 4B</w:t>
      </w:r>
      <w:r w:rsidRPr="007D4B66">
        <w:t xml:space="preserve"> and </w:t>
      </w:r>
      <w:r w:rsidRPr="007D4B66">
        <w:rPr>
          <w:b/>
          <w:bCs/>
        </w:rPr>
        <w:t>Table 3A</w:t>
      </w:r>
      <w:r w:rsidRPr="007D4B66">
        <w:t>).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sidRPr="007D4B66">
        <w:rPr>
          <w:b/>
          <w:bCs/>
        </w:rPr>
        <w:t>Table 3A</w:t>
      </w:r>
      <w:r w:rsidRPr="007D4B66">
        <w:t>).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sidRPr="007D4B66">
        <w:rPr>
          <w:b/>
          <w:bCs/>
        </w:rPr>
        <w:t>Figure 4D</w:t>
      </w:r>
      <w:r w:rsidRPr="007D4B66">
        <w:t xml:space="preserve"> and </w:t>
      </w:r>
      <w:r w:rsidRPr="007D4B66">
        <w:rPr>
          <w:b/>
          <w:bCs/>
        </w:rPr>
        <w:t>Table 3B</w:t>
      </w:r>
      <w:r w:rsidRPr="007D4B66">
        <w:t>).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sidRPr="007D4B66">
        <w:rPr>
          <w:b/>
          <w:bCs/>
        </w:rPr>
        <w:t>Table 3B</w:t>
      </w:r>
      <w:r w:rsidRPr="007D4B66">
        <w:t>).</w:t>
      </w:r>
    </w:p>
    <w:p w14:paraId="217B5871" w14:textId="7C341766" w:rsidR="00727E54" w:rsidRPr="00A707B2" w:rsidRDefault="00A707B2" w:rsidP="00A707B2">
      <w:pPr>
        <w:pStyle w:val="MDPI41tablecaption"/>
        <w:rPr>
          <w:b/>
          <w:i/>
          <w:iCs/>
        </w:rPr>
      </w:pPr>
      <w:r w:rsidRPr="00A707B2">
        <w:rPr>
          <w:b/>
          <w:i/>
          <w:iCs/>
        </w:rPr>
        <w:t>Table 3</w:t>
      </w:r>
      <w:r w:rsidR="00727E54" w:rsidRPr="00A707B2">
        <w:rPr>
          <w:b/>
          <w:i/>
          <w:iCs/>
        </w:rPr>
        <w:t>A: Gene ontology analysis of Significantly Upregulated DEGs identified at 24-hpi</w:t>
      </w:r>
      <w:r w:rsidRPr="00A707B2">
        <w:rPr>
          <w:b/>
          <w:i/>
          <w:iCs/>
        </w:rPr>
        <w:t>.</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727E54" w:rsidRPr="00A707B2" w14:paraId="4AACAA04" w14:textId="77777777" w:rsidTr="002B2728">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CB3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873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sidRPr="00A707B2">
              <w:rPr>
                <w:rFonts w:eastAsia="Times New Roman"/>
                <w:b/>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375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66B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13F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P-value</w:t>
            </w:r>
            <w:r w:rsidRPr="00A707B2">
              <w:rPr>
                <w:rFonts w:eastAsia="Times New Roman"/>
                <w:b/>
                <w:sz w:val="16"/>
                <w:szCs w:val="16"/>
              </w:rPr>
              <w:br/>
              <w:t>(Adjusted)</w:t>
            </w:r>
          </w:p>
        </w:tc>
      </w:tr>
      <w:tr w:rsidR="00727E54" w:rsidRPr="00A707B2" w14:paraId="611D1907"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342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Biological Process</w:t>
            </w:r>
          </w:p>
        </w:tc>
      </w:tr>
      <w:tr w:rsidR="00727E54" w:rsidRPr="00A707B2" w14:paraId="06FC40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5FA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451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ERAD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8E6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5A1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007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1.77e-05</w:t>
            </w:r>
          </w:p>
        </w:tc>
      </w:tr>
      <w:tr w:rsidR="00727E54" w:rsidRPr="00A707B2" w14:paraId="30BDED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472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542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2E1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8E1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9E6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3.23e-04</w:t>
            </w:r>
          </w:p>
        </w:tc>
      </w:tr>
      <w:tr w:rsidR="00727E54" w:rsidRPr="00A707B2" w14:paraId="24416E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8EB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F3C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5CF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930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870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3.55e-03</w:t>
            </w:r>
          </w:p>
        </w:tc>
      </w:tr>
      <w:tr w:rsidR="00727E54" w:rsidRPr="00A707B2" w14:paraId="40D56C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F7A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AAF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E77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A59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584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1.72e-02</w:t>
            </w:r>
          </w:p>
        </w:tc>
      </w:tr>
      <w:tr w:rsidR="00727E54" w:rsidRPr="00A707B2" w14:paraId="2B5EC43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06D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1E5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8CC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EAD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77B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1.58e-02</w:t>
            </w:r>
          </w:p>
        </w:tc>
      </w:tr>
      <w:tr w:rsidR="00727E54" w:rsidRPr="00A707B2" w14:paraId="2A51EC6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AD5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77A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19F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26B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0EB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3.58e-09</w:t>
            </w:r>
          </w:p>
        </w:tc>
      </w:tr>
      <w:tr w:rsidR="00727E54" w:rsidRPr="00A707B2" w14:paraId="1CD263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63B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002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923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B74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6F0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308EA2A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236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7EB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DD3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88E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CEF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1.58e-02</w:t>
            </w:r>
          </w:p>
        </w:tc>
      </w:tr>
      <w:tr w:rsidR="00727E54" w:rsidRPr="00A707B2" w14:paraId="6631EE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3B8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4A8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A5C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19E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7FA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1.02e-03</w:t>
            </w:r>
          </w:p>
        </w:tc>
      </w:tr>
      <w:tr w:rsidR="00727E54" w:rsidRPr="00A707B2" w14:paraId="6C65F5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86C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705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AFE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130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E1B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3.99e-02</w:t>
            </w:r>
          </w:p>
        </w:tc>
      </w:tr>
      <w:tr w:rsidR="00727E54" w:rsidRPr="00A707B2" w14:paraId="08FAC3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DFA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135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635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7D3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1E3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1.81e-03</w:t>
            </w:r>
          </w:p>
        </w:tc>
      </w:tr>
      <w:tr w:rsidR="00727E54" w:rsidRPr="00A707B2" w14:paraId="57AC45F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69D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0D6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D77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CFB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785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1.20e-03</w:t>
            </w:r>
          </w:p>
        </w:tc>
      </w:tr>
      <w:tr w:rsidR="00727E54" w:rsidRPr="00A707B2" w14:paraId="7891FD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601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F2D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8EF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8AD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9DC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1.35e-05</w:t>
            </w:r>
          </w:p>
        </w:tc>
      </w:tr>
      <w:tr w:rsidR="00727E54" w:rsidRPr="00A707B2" w14:paraId="13BCA9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7EB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ED8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4CD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913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E62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1.34e-04</w:t>
            </w:r>
          </w:p>
        </w:tc>
      </w:tr>
      <w:tr w:rsidR="00727E54" w:rsidRPr="00A707B2" w14:paraId="76010F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013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874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524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7C9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8C1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7.24e-06</w:t>
            </w:r>
          </w:p>
        </w:tc>
      </w:tr>
      <w:tr w:rsidR="00727E54" w:rsidRPr="00A707B2" w14:paraId="34EC86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EFD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096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E68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3F4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A9D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1.87e-05</w:t>
            </w:r>
          </w:p>
        </w:tc>
      </w:tr>
      <w:tr w:rsidR="00727E54" w:rsidRPr="00A707B2" w14:paraId="7589D49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5AE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AB9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B90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056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286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4.82e-02</w:t>
            </w:r>
          </w:p>
        </w:tc>
      </w:tr>
      <w:tr w:rsidR="00727E54" w:rsidRPr="00A707B2" w14:paraId="2BCA0D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E46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BEB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53D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ACB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FDB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3.73e-02</w:t>
            </w:r>
          </w:p>
        </w:tc>
      </w:tr>
      <w:tr w:rsidR="00727E54" w:rsidRPr="00A707B2" w14:paraId="44C710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4E6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8BB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chemical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6A4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9A5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908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2.28e-02</w:t>
            </w:r>
          </w:p>
        </w:tc>
      </w:tr>
      <w:tr w:rsidR="00727E54" w:rsidRPr="00A707B2" w14:paraId="767C08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30F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3BF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084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74D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6B3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3.72e-06</w:t>
            </w:r>
          </w:p>
        </w:tc>
      </w:tr>
      <w:tr w:rsidR="00727E54" w:rsidRPr="00A707B2" w14:paraId="515A3B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B3A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BB4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846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0F8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99D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1.34e-03</w:t>
            </w:r>
          </w:p>
        </w:tc>
      </w:tr>
      <w:tr w:rsidR="00727E54" w:rsidRPr="00A707B2" w14:paraId="168926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F90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BEF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066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999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C99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2.09e-02</w:t>
            </w:r>
          </w:p>
        </w:tc>
      </w:tr>
      <w:tr w:rsidR="00727E54" w:rsidRPr="00A707B2" w14:paraId="58421FD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5B2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0CF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embryonic 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B83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070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06F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2.70e-02</w:t>
            </w:r>
          </w:p>
        </w:tc>
      </w:tr>
      <w:tr w:rsidR="00727E54" w:rsidRPr="00A707B2" w14:paraId="2FEE633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C90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211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93B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7C6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E2E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2.34e-02</w:t>
            </w:r>
          </w:p>
        </w:tc>
      </w:tr>
      <w:tr w:rsidR="00727E54" w:rsidRPr="00A707B2" w14:paraId="6F4F25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057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CFC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endocytosis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067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8B4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FA8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1.20e-02</w:t>
            </w:r>
          </w:p>
        </w:tc>
      </w:tr>
      <w:tr w:rsidR="00727E54" w:rsidRPr="00A707B2" w14:paraId="2115EC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F00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646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8A9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810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5E4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3.22e-02</w:t>
            </w:r>
          </w:p>
        </w:tc>
      </w:tr>
      <w:tr w:rsidR="00727E54" w:rsidRPr="00A707B2" w14:paraId="2945FB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568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838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5BD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8F2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334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1.76e-04</w:t>
            </w:r>
          </w:p>
        </w:tc>
      </w:tr>
      <w:tr w:rsidR="00727E54" w:rsidRPr="00A707B2" w14:paraId="3800477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1EC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BEF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22A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BD0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1B8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1.76e-04</w:t>
            </w:r>
          </w:p>
        </w:tc>
      </w:tr>
      <w:tr w:rsidR="00727E54" w:rsidRPr="00A707B2" w14:paraId="5A66B9E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346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4B4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290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E38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348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9.39e-08</w:t>
            </w:r>
          </w:p>
        </w:tc>
      </w:tr>
      <w:tr w:rsidR="00727E54" w:rsidRPr="00A707B2" w14:paraId="46CE9F5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5BA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882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8E5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65B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7010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2.78e-06</w:t>
            </w:r>
          </w:p>
        </w:tc>
      </w:tr>
      <w:tr w:rsidR="00727E54" w:rsidRPr="00A707B2" w14:paraId="264B2A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493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65C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A50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52C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B34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6CC5BD0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531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E4B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34F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CB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065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7.96e-03</w:t>
            </w:r>
          </w:p>
        </w:tc>
      </w:tr>
      <w:tr w:rsidR="00727E54" w:rsidRPr="00A707B2" w14:paraId="60DCEB9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29E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C20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glycoprotein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BB6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700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2F9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8.79e-03</w:t>
            </w:r>
          </w:p>
        </w:tc>
      </w:tr>
      <w:tr w:rsidR="00727E54" w:rsidRPr="00A707B2" w14:paraId="0560B8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7F2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46F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heparan sulfate 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88A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D83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06C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5.17e-05</w:t>
            </w:r>
          </w:p>
        </w:tc>
      </w:tr>
      <w:tr w:rsidR="00727E54" w:rsidRPr="00A707B2" w14:paraId="508592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32C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F02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homeostatic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3B6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1C2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F95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3.78e-03</w:t>
            </w:r>
          </w:p>
        </w:tc>
      </w:tr>
      <w:tr w:rsidR="00727E54" w:rsidRPr="00A707B2" w14:paraId="42B309B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8BB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BA5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B59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3B6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67D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26F3D14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878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6FA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011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FB1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9B8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2.63e-02</w:t>
            </w:r>
          </w:p>
        </w:tc>
      </w:tr>
      <w:tr w:rsidR="00727E54" w:rsidRPr="00A707B2" w14:paraId="2AAB995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19C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321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pH reduction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3A1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739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8F2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79FFEF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79C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C46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BA2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9DC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1D6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6.74e-06</w:t>
            </w:r>
          </w:p>
        </w:tc>
      </w:tr>
      <w:tr w:rsidR="00727E54" w:rsidRPr="00A707B2" w14:paraId="140F17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145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243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49B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EB3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479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8.90e-03</w:t>
            </w:r>
          </w:p>
        </w:tc>
      </w:tr>
      <w:tr w:rsidR="00727E54" w:rsidRPr="00A707B2" w14:paraId="49A550F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50D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C68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CC9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D78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684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8.14e-06</w:t>
            </w:r>
          </w:p>
        </w:tc>
      </w:tr>
      <w:tr w:rsidR="00727E54" w:rsidRPr="00A707B2" w14:paraId="18E1BB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06F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0EC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3A1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A4D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8BE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2.31e-03</w:t>
            </w:r>
          </w:p>
        </w:tc>
      </w:tr>
      <w:tr w:rsidR="00727E54" w:rsidRPr="00A707B2" w14:paraId="54F9C3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2E6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DF3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37F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E3A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61C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1.77e-03</w:t>
            </w:r>
          </w:p>
        </w:tc>
      </w:tr>
      <w:tr w:rsidR="00727E54" w:rsidRPr="00A707B2" w14:paraId="6B29EE3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81C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211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22C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016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C02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9.94e-07</w:t>
            </w:r>
          </w:p>
        </w:tc>
      </w:tr>
      <w:tr w:rsidR="00727E54" w:rsidRPr="00A707B2" w14:paraId="690D8CA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5CD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25B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lysosomal lumen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08E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45B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0E2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2.34e-02</w:t>
            </w:r>
          </w:p>
        </w:tc>
      </w:tr>
      <w:tr w:rsidR="00727E54" w:rsidRPr="00A707B2" w14:paraId="41C0ACA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8F7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52C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954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AC5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E4B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4.03e-02</w:t>
            </w:r>
          </w:p>
        </w:tc>
      </w:tr>
      <w:tr w:rsidR="00727E54" w:rsidRPr="00A707B2" w14:paraId="3A504C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C87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F0F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158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D7D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482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5.00e-07</w:t>
            </w:r>
          </w:p>
        </w:tc>
      </w:tr>
      <w:tr w:rsidR="00727E54" w:rsidRPr="00A707B2" w14:paraId="0DA08B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449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695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530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BC3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1E8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4.06e-05</w:t>
            </w:r>
          </w:p>
        </w:tc>
      </w:tr>
      <w:tr w:rsidR="00727E54" w:rsidRPr="00A707B2" w14:paraId="1066C1B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5DE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178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875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584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BE6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1.22e-10</w:t>
            </w:r>
          </w:p>
        </w:tc>
      </w:tr>
      <w:tr w:rsidR="00727E54" w:rsidRPr="00A707B2" w14:paraId="7FEC86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2AE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F10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D5C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1C7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A09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2.68e-10</w:t>
            </w:r>
          </w:p>
        </w:tc>
      </w:tr>
      <w:tr w:rsidR="00727E54" w:rsidRPr="00A707B2" w14:paraId="5AB5C90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FD6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C19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541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102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95A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1.89e-10</w:t>
            </w:r>
          </w:p>
        </w:tc>
      </w:tr>
      <w:tr w:rsidR="00727E54" w:rsidRPr="00A707B2" w14:paraId="0542563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E6A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B85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modification-dependent 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B95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F7B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83B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3.12e-03</w:t>
            </w:r>
          </w:p>
        </w:tc>
      </w:tr>
      <w:tr w:rsidR="00727E54" w:rsidRPr="00A707B2" w14:paraId="3F9D060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164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FCB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modification-dependent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E69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8EA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B8F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2.99e-03</w:t>
            </w:r>
          </w:p>
        </w:tc>
      </w:tr>
      <w:tr w:rsidR="00727E54" w:rsidRPr="00A707B2" w14:paraId="056F03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E17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345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FE9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5CF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8C8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2.96e-02</w:t>
            </w:r>
          </w:p>
        </w:tc>
      </w:tr>
      <w:tr w:rsidR="00727E54" w:rsidRPr="00A707B2" w14:paraId="5DB7B5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E8C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A72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B31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56E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4C5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2.65e-02</w:t>
            </w:r>
          </w:p>
        </w:tc>
      </w:tr>
      <w:tr w:rsidR="00727E54" w:rsidRPr="00A707B2" w14:paraId="1DB010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4F1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AB6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morphogenesis of embryonic epithelium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438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CF1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796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2.25e-02</w:t>
            </w:r>
          </w:p>
        </w:tc>
      </w:tr>
      <w:tr w:rsidR="00727E54" w:rsidRPr="00A707B2" w14:paraId="21C855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7D5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3E3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95C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5D0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DAB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5.68e-04</w:t>
            </w:r>
          </w:p>
        </w:tc>
      </w:tr>
      <w:tr w:rsidR="00727E54" w:rsidRPr="00A707B2" w14:paraId="23EE1A5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EF3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F0A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83C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0FF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7D5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3.32e-03</w:t>
            </w:r>
          </w:p>
        </w:tc>
      </w:tr>
      <w:tr w:rsidR="00727E54" w:rsidRPr="00A707B2" w14:paraId="4CCAEA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5B7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B9E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CD6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8CB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421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2.79e-03</w:t>
            </w:r>
          </w:p>
        </w:tc>
      </w:tr>
      <w:tr w:rsidR="00727E54" w:rsidRPr="00A707B2" w14:paraId="514F34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0B9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69C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3CD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A52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7A9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1.56e-04</w:t>
            </w:r>
          </w:p>
        </w:tc>
      </w:tr>
      <w:tr w:rsidR="00727E54" w:rsidRPr="00A707B2" w14:paraId="6CCEDC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A7E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B85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EBE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EC5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BEF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1.70e-04</w:t>
            </w:r>
          </w:p>
        </w:tc>
      </w:tr>
      <w:tr w:rsidR="00727E54" w:rsidRPr="00A707B2" w14:paraId="44D331F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760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E9A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3CD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835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5B2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0C12085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FC7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F5C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030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32A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425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3.27e-05</w:t>
            </w:r>
          </w:p>
        </w:tc>
      </w:tr>
      <w:tr w:rsidR="00727E54" w:rsidRPr="00A707B2" w14:paraId="5F6B7D7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5E8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66E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87B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7BD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5AF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2.58e-04</w:t>
            </w:r>
          </w:p>
        </w:tc>
      </w:tr>
      <w:tr w:rsidR="00727E54" w:rsidRPr="00A707B2" w14:paraId="0AC6BA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841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D4E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E53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26F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948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8.47e-03</w:t>
            </w:r>
          </w:p>
        </w:tc>
      </w:tr>
      <w:tr w:rsidR="00727E54" w:rsidRPr="00A707B2" w14:paraId="12D67B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788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D27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FEC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399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D89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9.56e-03</w:t>
            </w:r>
          </w:p>
        </w:tc>
      </w:tr>
      <w:tr w:rsidR="00727E54" w:rsidRPr="00A707B2" w14:paraId="54157A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306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A2F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154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E3F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F3F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3.27e-04</w:t>
            </w:r>
          </w:p>
        </w:tc>
      </w:tr>
      <w:tr w:rsidR="00727E54" w:rsidRPr="00A707B2" w14:paraId="508FFC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5E6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925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neural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042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3CB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4D5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4.08e-02</w:t>
            </w:r>
          </w:p>
        </w:tc>
      </w:tr>
      <w:tr w:rsidR="00727E54" w:rsidRPr="00A707B2" w14:paraId="65BB70F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3A2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A74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640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EC1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167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1.35e-06</w:t>
            </w:r>
          </w:p>
        </w:tc>
      </w:tr>
      <w:tr w:rsidR="00727E54" w:rsidRPr="00A707B2" w14:paraId="5A13A2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8A2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281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655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693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85B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6.55e-03</w:t>
            </w:r>
          </w:p>
        </w:tc>
      </w:tr>
      <w:tr w:rsidR="00727E54" w:rsidRPr="00A707B2" w14:paraId="0934DC8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097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289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organonitrogen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2F7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452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D9E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1.01e-06</w:t>
            </w:r>
          </w:p>
        </w:tc>
      </w:tr>
      <w:tr w:rsidR="00727E54" w:rsidRPr="00A707B2" w14:paraId="7F48026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BE6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416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22B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994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E5C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1.64e-10</w:t>
            </w:r>
          </w:p>
        </w:tc>
      </w:tr>
      <w:tr w:rsidR="00727E54" w:rsidRPr="00A707B2" w14:paraId="3816D3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078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C7B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923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FEF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2D2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4.49e-05</w:t>
            </w:r>
          </w:p>
        </w:tc>
      </w:tr>
      <w:tr w:rsidR="00727E54" w:rsidRPr="00A707B2" w14:paraId="00DB8B3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09F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29F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peptidyl-serine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E1F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A8C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D42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4.82e-02</w:t>
            </w:r>
          </w:p>
        </w:tc>
      </w:tr>
      <w:tr w:rsidR="00727E54" w:rsidRPr="00A707B2" w14:paraId="6F0B9CB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8BA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42A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peptidyl-threonine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087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433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B90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3.48e-03</w:t>
            </w:r>
          </w:p>
        </w:tc>
      </w:tr>
      <w:tr w:rsidR="00727E54" w:rsidRPr="00A707B2" w14:paraId="296B16B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8AC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DE5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77F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481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E4D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1.20e-02</w:t>
            </w:r>
          </w:p>
        </w:tc>
      </w:tr>
      <w:tr w:rsidR="00727E54" w:rsidRPr="00A707B2" w14:paraId="1EF4B2E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396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360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phospholipid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5F8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130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C03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4.91e-02</w:t>
            </w:r>
          </w:p>
        </w:tc>
      </w:tr>
      <w:tr w:rsidR="00727E54" w:rsidRPr="00A707B2" w14:paraId="0323467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EFE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0F8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phospholipid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AA7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50F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D2A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4.17e-02</w:t>
            </w:r>
          </w:p>
        </w:tc>
      </w:tr>
      <w:tr w:rsidR="00727E54" w:rsidRPr="00A707B2" w14:paraId="65E095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2DB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BDE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ED2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533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224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9.82e-03</w:t>
            </w:r>
          </w:p>
        </w:tc>
      </w:tr>
      <w:tr w:rsidR="00727E54" w:rsidRPr="00A707B2" w14:paraId="459FC2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EFE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84E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63B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4B1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8A8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4.67e-02</w:t>
            </w:r>
          </w:p>
        </w:tc>
      </w:tr>
      <w:tr w:rsidR="00727E54" w:rsidRPr="00A707B2" w14:paraId="46C31CC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D95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042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phytosteroid</w:t>
            </w:r>
            <w:proofErr w:type="spellEnd"/>
            <w:r w:rsidRPr="00A707B2">
              <w:rPr>
                <w:rFonts w:eastAsia="Times New Roman"/>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386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F0D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A15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1.77e-05</w:t>
            </w:r>
          </w:p>
        </w:tc>
      </w:tr>
      <w:tr w:rsidR="00727E54" w:rsidRPr="00A707B2" w14:paraId="5FBE1C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31C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F65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phytosteroid</w:t>
            </w:r>
            <w:proofErr w:type="spellEnd"/>
            <w:r w:rsidRPr="00A707B2">
              <w:rPr>
                <w:rFonts w:eastAsia="Times New Roman"/>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96F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928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48B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1.77e-05</w:t>
            </w:r>
          </w:p>
        </w:tc>
      </w:tr>
      <w:tr w:rsidR="00727E54" w:rsidRPr="00A707B2" w14:paraId="76AB36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AC1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F58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677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89F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751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1.78e-02</w:t>
            </w:r>
          </w:p>
        </w:tc>
      </w:tr>
      <w:tr w:rsidR="00727E54" w:rsidRPr="00A707B2" w14:paraId="652F945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516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81B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B45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D82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0A5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2.53e-03</w:t>
            </w:r>
          </w:p>
        </w:tc>
      </w:tr>
      <w:tr w:rsidR="00727E54" w:rsidRPr="00A707B2" w14:paraId="6DE974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A81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9B4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1D1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859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E65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0306EF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94A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82F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130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CB7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DBA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1.13e-02</w:t>
            </w:r>
          </w:p>
        </w:tc>
      </w:tr>
      <w:tr w:rsidR="00727E54" w:rsidRPr="00A707B2" w14:paraId="5F1489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0AD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CE4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8CB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DD3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D0C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1.54e-02</w:t>
            </w:r>
          </w:p>
        </w:tc>
      </w:tr>
      <w:tr w:rsidR="00727E54" w:rsidRPr="00A707B2" w14:paraId="1B0C7C8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06B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578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F34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329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C6B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3.55e-02</w:t>
            </w:r>
          </w:p>
        </w:tc>
      </w:tr>
      <w:tr w:rsidR="00727E54" w:rsidRPr="00A707B2" w14:paraId="1535B71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14F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638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C01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4FA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294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3.22e-02</w:t>
            </w:r>
          </w:p>
        </w:tc>
      </w:tr>
      <w:tr w:rsidR="00727E54" w:rsidRPr="00A707B2" w14:paraId="519DA1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D2F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B60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B7E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5B5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3F8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3.34e-03</w:t>
            </w:r>
          </w:p>
        </w:tc>
      </w:tr>
      <w:tr w:rsidR="00727E54" w:rsidRPr="00A707B2" w14:paraId="260D2C3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B43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089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67F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416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3B4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2.71e-02</w:t>
            </w:r>
          </w:p>
        </w:tc>
      </w:tr>
      <w:tr w:rsidR="00727E54" w:rsidRPr="00A707B2" w14:paraId="4E8C874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615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0E4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9CA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B20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EEB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1.71e-02</w:t>
            </w:r>
          </w:p>
        </w:tc>
      </w:tr>
      <w:tr w:rsidR="00727E54" w:rsidRPr="00A707B2" w14:paraId="76F1123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DCB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F87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296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B25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8B9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1.78e-02</w:t>
            </w:r>
          </w:p>
        </w:tc>
      </w:tr>
      <w:tr w:rsidR="00727E54" w:rsidRPr="00A707B2" w14:paraId="2A3BD85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471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17B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E5D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680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43B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2.09e-02</w:t>
            </w:r>
          </w:p>
        </w:tc>
      </w:tr>
      <w:tr w:rsidR="00727E54" w:rsidRPr="00A707B2" w14:paraId="2F2F2E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6D1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484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35B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B0E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0A8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3.22e-03</w:t>
            </w:r>
          </w:p>
        </w:tc>
      </w:tr>
      <w:tr w:rsidR="00727E54" w:rsidRPr="00A707B2" w14:paraId="4200724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DF5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216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365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195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8DD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1.13e-02</w:t>
            </w:r>
          </w:p>
        </w:tc>
      </w:tr>
      <w:tr w:rsidR="00727E54" w:rsidRPr="00A707B2" w14:paraId="48B98F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CEA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F1E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post-translational protein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126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A89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067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4.24e-04</w:t>
            </w:r>
          </w:p>
        </w:tc>
      </w:tr>
      <w:tr w:rsidR="00727E54" w:rsidRPr="00A707B2" w14:paraId="4B1457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C8D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D83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223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5C5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FA1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9.52e-14</w:t>
            </w:r>
          </w:p>
        </w:tc>
      </w:tr>
      <w:tr w:rsidR="00727E54" w:rsidRPr="00A707B2" w14:paraId="7612CD6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FC2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B86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36F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A15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902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3.55e-03</w:t>
            </w:r>
          </w:p>
        </w:tc>
      </w:tr>
      <w:tr w:rsidR="00727E54" w:rsidRPr="00A707B2" w14:paraId="0D0F34B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F2A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35B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9FE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101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D5D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511FD4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681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726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833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B1B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7F2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6.24e-05</w:t>
            </w:r>
          </w:p>
        </w:tc>
      </w:tr>
      <w:tr w:rsidR="00727E54" w:rsidRPr="00A707B2" w14:paraId="6082AE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83E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6E3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proteasome-mediated 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454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934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29F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4.97e-02</w:t>
            </w:r>
          </w:p>
        </w:tc>
      </w:tr>
      <w:tr w:rsidR="00727E54" w:rsidRPr="00A707B2" w14:paraId="059B66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E8B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840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CF5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2E4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FDD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2.36e-06</w:t>
            </w:r>
          </w:p>
        </w:tc>
      </w:tr>
      <w:tr w:rsidR="00727E54" w:rsidRPr="00A707B2" w14:paraId="0B3B720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B61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2E7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BD2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2F1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433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4.17e-02</w:t>
            </w:r>
          </w:p>
        </w:tc>
      </w:tr>
      <w:tr w:rsidR="00727E54" w:rsidRPr="00A707B2" w14:paraId="7403A2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1B5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2BC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FDB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881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894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3.87e-03</w:t>
            </w:r>
          </w:p>
        </w:tc>
      </w:tr>
      <w:tr w:rsidR="00727E54" w:rsidRPr="00A707B2" w14:paraId="22A9F7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B90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5D5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8EA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6A9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501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1.30e-04</w:t>
            </w:r>
          </w:p>
        </w:tc>
      </w:tr>
      <w:tr w:rsidR="00727E54" w:rsidRPr="00A707B2" w14:paraId="25BDA7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AD9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557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107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D0A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59B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4.32e-02</w:t>
            </w:r>
          </w:p>
        </w:tc>
      </w:tr>
      <w:tr w:rsidR="00727E54" w:rsidRPr="00A707B2" w14:paraId="589758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B96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91C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localization to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C1E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FA1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231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4.39e-02</w:t>
            </w:r>
          </w:p>
        </w:tc>
      </w:tr>
      <w:tr w:rsidR="00727E54" w:rsidRPr="00A707B2" w14:paraId="7DA32B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AD7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9C3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97A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274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1FC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3.55e-02</w:t>
            </w:r>
          </w:p>
        </w:tc>
      </w:tr>
      <w:tr w:rsidR="00727E54" w:rsidRPr="00A707B2" w14:paraId="62186EF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AE8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521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358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19C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048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1.04e-10</w:t>
            </w:r>
          </w:p>
        </w:tc>
      </w:tr>
      <w:tr w:rsidR="00727E54" w:rsidRPr="00A707B2" w14:paraId="1BB40F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5D0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F5E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modification by small protein conjugation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7E8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DE5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437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1488487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E07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293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modification by small protein conjugation or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102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74A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3B4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5.68e-04</w:t>
            </w:r>
          </w:p>
        </w:tc>
      </w:tr>
      <w:tr w:rsidR="00727E54" w:rsidRPr="00A707B2" w14:paraId="00D8D45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0C6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69C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modification by small protein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D76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3A1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646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2.60e-02</w:t>
            </w:r>
          </w:p>
        </w:tc>
      </w:tr>
      <w:tr w:rsidR="00727E54" w:rsidRPr="00A707B2" w14:paraId="59923EE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5E7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D4C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205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7F7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FBE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1.04e-10</w:t>
            </w:r>
          </w:p>
        </w:tc>
      </w:tr>
      <w:tr w:rsidR="00727E54" w:rsidRPr="00A707B2" w14:paraId="080B65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3A0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ECE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58E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AD2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315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5.84e-04</w:t>
            </w:r>
          </w:p>
        </w:tc>
      </w:tr>
      <w:tr w:rsidR="00727E54" w:rsidRPr="00A707B2" w14:paraId="0EAEA6A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76E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8D5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416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A35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992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8.20e-04</w:t>
            </w:r>
          </w:p>
        </w:tc>
      </w:tr>
      <w:tr w:rsidR="00727E54" w:rsidRPr="00A707B2" w14:paraId="2C16325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B96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8A9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ubiquitination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3C6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E08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19D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3.47e-02</w:t>
            </w:r>
          </w:p>
        </w:tc>
      </w:tr>
      <w:tr w:rsidR="00727E54" w:rsidRPr="00A707B2" w14:paraId="3E2DD1B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5F9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962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300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248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BD8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4.99e-03</w:t>
            </w:r>
          </w:p>
        </w:tc>
      </w:tr>
      <w:tr w:rsidR="00727E54" w:rsidRPr="00A707B2" w14:paraId="608710D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30E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CC1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proteoglycan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5F1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199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3FE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2.31e-03</w:t>
            </w:r>
          </w:p>
        </w:tc>
      </w:tr>
      <w:tr w:rsidR="00727E54" w:rsidRPr="00A707B2" w14:paraId="71D79B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E5D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E7C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BF1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344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FF0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6.55e-03</w:t>
            </w:r>
          </w:p>
        </w:tc>
      </w:tr>
      <w:tr w:rsidR="00727E54" w:rsidRPr="00A707B2" w14:paraId="5DF1391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4B8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549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9D7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022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AC5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5.57e-05</w:t>
            </w:r>
          </w:p>
        </w:tc>
      </w:tr>
      <w:tr w:rsidR="00727E54" w:rsidRPr="00A707B2" w14:paraId="0C2C448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871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796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33D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93A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16B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1.54e-02</w:t>
            </w:r>
          </w:p>
        </w:tc>
      </w:tr>
      <w:tr w:rsidR="00727E54" w:rsidRPr="00A707B2" w14:paraId="631CAE1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CEA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717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BA1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E3D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59F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1.20e-02</w:t>
            </w:r>
          </w:p>
        </w:tc>
      </w:tr>
      <w:tr w:rsidR="00727E54" w:rsidRPr="00A707B2" w14:paraId="7533D95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007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DE4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07A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B9E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428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5.48e-06</w:t>
            </w:r>
          </w:p>
        </w:tc>
      </w:tr>
      <w:tr w:rsidR="00727E54" w:rsidRPr="00A707B2" w14:paraId="104BF2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4F1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397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B23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DF4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440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7.93e-03</w:t>
            </w:r>
          </w:p>
        </w:tc>
      </w:tr>
      <w:tr w:rsidR="00727E54" w:rsidRPr="00A707B2" w14:paraId="2C1F93F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8BD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3C5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2BA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D9C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7EB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3.36e-02</w:t>
            </w:r>
          </w:p>
        </w:tc>
      </w:tr>
      <w:tr w:rsidR="00727E54" w:rsidRPr="00A707B2" w14:paraId="72D55C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CE6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EAE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1B2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4E9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C69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8.57e-04</w:t>
            </w:r>
          </w:p>
        </w:tc>
      </w:tr>
      <w:tr w:rsidR="00727E54" w:rsidRPr="00A707B2" w14:paraId="5AD3A4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9D2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896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633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04D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C15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1.47e-03</w:t>
            </w:r>
          </w:p>
        </w:tc>
      </w:tr>
      <w:tr w:rsidR="00727E54" w:rsidRPr="00A707B2" w14:paraId="540DAF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332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A15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1B3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D0D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01D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2.03e-03</w:t>
            </w:r>
          </w:p>
        </w:tc>
      </w:tr>
      <w:tr w:rsidR="00727E54" w:rsidRPr="00A707B2" w14:paraId="2DF8A8C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40F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349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cytoplasmic pattern recognition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922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F5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491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2.70e-02</w:t>
            </w:r>
          </w:p>
        </w:tc>
      </w:tr>
      <w:tr w:rsidR="00727E54" w:rsidRPr="00A707B2" w14:paraId="2BD9B3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EAF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0CF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defense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175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2AF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20F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2.33e-02</w:t>
            </w:r>
          </w:p>
        </w:tc>
      </w:tr>
      <w:tr w:rsidR="00727E54" w:rsidRPr="00A707B2" w14:paraId="6E40BC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986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F89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intracellular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C09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853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B7A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2.85e-03</w:t>
            </w:r>
          </w:p>
        </w:tc>
      </w:tr>
      <w:tr w:rsidR="00727E54" w:rsidRPr="00A707B2" w14:paraId="574F6A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DF8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18D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850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5D9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046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3.58e-04</w:t>
            </w:r>
          </w:p>
        </w:tc>
      </w:tr>
      <w:tr w:rsidR="00727E54" w:rsidRPr="00A707B2" w14:paraId="0F5FD2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6B7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F55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lysosomal lumen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6A0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9A6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A0F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1.86e-02</w:t>
            </w:r>
          </w:p>
        </w:tc>
      </w:tr>
      <w:tr w:rsidR="00727E54" w:rsidRPr="00A707B2" w14:paraId="450337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567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C7B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49E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63C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6A3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3.83e-03</w:t>
            </w:r>
          </w:p>
        </w:tc>
      </w:tr>
      <w:tr w:rsidR="00727E54" w:rsidRPr="00A707B2" w14:paraId="68E603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63A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299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6A4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4AE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D9C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6.35e-05</w:t>
            </w:r>
          </w:p>
        </w:tc>
      </w:tr>
      <w:tr w:rsidR="00727E54" w:rsidRPr="00A707B2" w14:paraId="0A9139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C5D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E16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15D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24D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72E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3.08e-03</w:t>
            </w:r>
          </w:p>
        </w:tc>
      </w:tr>
      <w:tr w:rsidR="00727E54" w:rsidRPr="00A707B2" w14:paraId="4255C3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DB4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1D7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D3A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C0A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B12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2.50e-02</w:t>
            </w:r>
          </w:p>
        </w:tc>
      </w:tr>
      <w:tr w:rsidR="00727E54" w:rsidRPr="00A707B2" w14:paraId="2DC376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CE9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A1C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BC6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E2D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2CB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2.12e-02</w:t>
            </w:r>
          </w:p>
        </w:tc>
      </w:tr>
      <w:tr w:rsidR="00727E54" w:rsidRPr="00A707B2" w14:paraId="24E128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747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C47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12A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1CF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38B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3.55e-02</w:t>
            </w:r>
          </w:p>
        </w:tc>
      </w:tr>
      <w:tr w:rsidR="00727E54" w:rsidRPr="00A707B2" w14:paraId="53B0A9F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D8F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5D6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C23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89F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A88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2.19e-03</w:t>
            </w:r>
          </w:p>
        </w:tc>
      </w:tr>
      <w:tr w:rsidR="00727E54" w:rsidRPr="00A707B2" w14:paraId="6F98A23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475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94E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112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DCD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BD5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1.41e-03</w:t>
            </w:r>
          </w:p>
        </w:tc>
      </w:tr>
      <w:tr w:rsidR="00727E54" w:rsidRPr="00A707B2" w14:paraId="4B59D79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451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311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B52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058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DE8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6.74e-03</w:t>
            </w:r>
          </w:p>
        </w:tc>
      </w:tr>
      <w:tr w:rsidR="00727E54" w:rsidRPr="00A707B2" w14:paraId="3E431F5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FCB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5FC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156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C95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D1F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2.19e-03</w:t>
            </w:r>
          </w:p>
        </w:tc>
      </w:tr>
      <w:tr w:rsidR="00727E54" w:rsidRPr="00A707B2" w14:paraId="0B55CF1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5A2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058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DBA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C47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A95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1.81e-03</w:t>
            </w:r>
          </w:p>
        </w:tc>
      </w:tr>
      <w:tr w:rsidR="00727E54" w:rsidRPr="00A707B2" w14:paraId="6654CF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6B9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24D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BCB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FC6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127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1.27e-03</w:t>
            </w:r>
          </w:p>
        </w:tc>
      </w:tr>
      <w:tr w:rsidR="00727E54" w:rsidRPr="00A707B2" w14:paraId="50D0459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DEC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1AE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738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193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FD1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1.06e-02</w:t>
            </w:r>
          </w:p>
        </w:tc>
      </w:tr>
      <w:tr w:rsidR="00727E54" w:rsidRPr="00A707B2" w14:paraId="27C6802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B95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C12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CFC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DA4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B54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6.61e-04</w:t>
            </w:r>
          </w:p>
        </w:tc>
      </w:tr>
      <w:tr w:rsidR="00727E54" w:rsidRPr="00A707B2" w14:paraId="2B9967C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E30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B25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endoplasmic reticulum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6F8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EBB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C13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1.76e-04</w:t>
            </w:r>
          </w:p>
        </w:tc>
      </w:tr>
      <w:tr w:rsidR="00727E54" w:rsidRPr="00A707B2" w14:paraId="2018CE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FB6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A91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019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97F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755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5.15e-03</w:t>
            </w:r>
          </w:p>
        </w:tc>
      </w:tr>
      <w:tr w:rsidR="00727E54" w:rsidRPr="00A707B2" w14:paraId="3952FE0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6F4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F3E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C19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F92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B53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3.12e-03</w:t>
            </w:r>
          </w:p>
        </w:tc>
      </w:tr>
      <w:tr w:rsidR="00727E54" w:rsidRPr="00A707B2" w14:paraId="6376DF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919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823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351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08B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65A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8.20e-04</w:t>
            </w:r>
          </w:p>
        </w:tc>
      </w:tr>
      <w:tr w:rsidR="00727E54" w:rsidRPr="00A707B2" w14:paraId="6766D3F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B76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84D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435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D68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179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1.61e-02</w:t>
            </w:r>
          </w:p>
        </w:tc>
      </w:tr>
      <w:tr w:rsidR="00727E54" w:rsidRPr="00A707B2" w14:paraId="326CE2B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E7A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F78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D00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BE7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48C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6.60e-08</w:t>
            </w:r>
          </w:p>
        </w:tc>
      </w:tr>
      <w:tr w:rsidR="00727E54" w:rsidRPr="00A707B2" w14:paraId="4D04EBB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205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597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90B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4B8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089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8.20e-04</w:t>
            </w:r>
          </w:p>
        </w:tc>
      </w:tr>
      <w:tr w:rsidR="00727E54" w:rsidRPr="00A707B2" w14:paraId="511E90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30F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08E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B46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C31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310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2.28e-02</w:t>
            </w:r>
          </w:p>
        </w:tc>
      </w:tr>
      <w:tr w:rsidR="00727E54" w:rsidRPr="00A707B2" w14:paraId="387CA8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09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8C8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538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678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4F7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265F124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9BC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7E4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448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8A2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020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4.19e-03</w:t>
            </w:r>
          </w:p>
        </w:tc>
      </w:tr>
      <w:tr w:rsidR="00727E54" w:rsidRPr="00A707B2" w14:paraId="0E3332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DFE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598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6BA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87E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11E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1.44e-07</w:t>
            </w:r>
          </w:p>
        </w:tc>
      </w:tr>
      <w:tr w:rsidR="00727E54" w:rsidRPr="00A707B2" w14:paraId="2C2F31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EA4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E35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498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543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3F1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3.27e-04</w:t>
            </w:r>
          </w:p>
        </w:tc>
      </w:tr>
      <w:tr w:rsidR="00727E54" w:rsidRPr="00A707B2" w14:paraId="029EDA6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AEA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675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sulfur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DF7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EEB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E96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1.13e-02</w:t>
            </w:r>
          </w:p>
        </w:tc>
      </w:tr>
      <w:tr w:rsidR="00727E54" w:rsidRPr="00A707B2" w14:paraId="3925782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C8E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A5D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sulfur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9D0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1BA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C5D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2.66e-02</w:t>
            </w:r>
          </w:p>
        </w:tc>
      </w:tr>
      <w:tr w:rsidR="00727E54" w:rsidRPr="00A707B2" w14:paraId="1C7AAC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02B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1FB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tissue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9B2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41E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294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3.43e-02</w:t>
            </w:r>
          </w:p>
        </w:tc>
      </w:tr>
      <w:tr w:rsidR="00727E54" w:rsidRPr="00A707B2" w14:paraId="11CF70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D61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588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E08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F65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AC5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9.39e-08</w:t>
            </w:r>
          </w:p>
        </w:tc>
      </w:tr>
      <w:tr w:rsidR="00727E54" w:rsidRPr="00A707B2" w14:paraId="509F5BA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227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778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54A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487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076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1.89e-03</w:t>
            </w:r>
          </w:p>
        </w:tc>
      </w:tr>
      <w:tr w:rsidR="00727E54" w:rsidRPr="00A707B2" w14:paraId="73202D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BBC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A97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vacuolar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4E4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B1F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33B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1.18e-03</w:t>
            </w:r>
          </w:p>
        </w:tc>
      </w:tr>
      <w:tr w:rsidR="00727E54" w:rsidRPr="00A707B2" w14:paraId="0D8680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DE2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3D0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E12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D41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64F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7.10e-03</w:t>
            </w:r>
          </w:p>
        </w:tc>
      </w:tr>
      <w:tr w:rsidR="00727E54" w:rsidRPr="00A707B2" w14:paraId="559179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6FC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CB6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406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28A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9D6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4.33e-02</w:t>
            </w:r>
          </w:p>
        </w:tc>
      </w:tr>
      <w:tr w:rsidR="00727E54" w:rsidRPr="00A707B2" w14:paraId="64DCE5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A30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66E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vesicle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258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F76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4CD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4.52e-02</w:t>
            </w:r>
          </w:p>
        </w:tc>
      </w:tr>
      <w:tr w:rsidR="00727E54" w:rsidRPr="00A707B2" w14:paraId="06ED24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D6C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B39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796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29A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B76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8.14e-06</w:t>
            </w:r>
          </w:p>
        </w:tc>
      </w:tr>
      <w:tr w:rsidR="00727E54" w:rsidRPr="00A707B2" w14:paraId="044C0FED"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0F7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Cellular Component</w:t>
            </w:r>
          </w:p>
        </w:tc>
      </w:tr>
      <w:tr w:rsidR="00727E54" w:rsidRPr="00A707B2" w14:paraId="5631365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BA3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1E7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478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CB4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943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1.18e-02</w:t>
            </w:r>
          </w:p>
        </w:tc>
      </w:tr>
      <w:tr w:rsidR="00727E54" w:rsidRPr="00A707B2" w14:paraId="27A352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E71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EBF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ATPase dependent transmembrane transport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46A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577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BFA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6.39e-03</w:t>
            </w:r>
          </w:p>
        </w:tc>
      </w:tr>
      <w:tr w:rsidR="00727E54" w:rsidRPr="00A707B2" w14:paraId="28AE9F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6EB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8BF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F5E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C7F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5E3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4.83e-06</w:t>
            </w:r>
          </w:p>
        </w:tc>
      </w:tr>
      <w:tr w:rsidR="00727E54" w:rsidRPr="00A707B2" w14:paraId="6C40382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65D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E27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 xml:space="preserve">Golgi apparatus </w:t>
            </w:r>
            <w:proofErr w:type="spellStart"/>
            <w:r w:rsidRPr="00A707B2">
              <w:rPr>
                <w:rFonts w:eastAsia="Times New Roman"/>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713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711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884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4.19e-02</w:t>
            </w:r>
          </w:p>
        </w:tc>
      </w:tr>
      <w:tr w:rsidR="00727E54" w:rsidRPr="00A707B2" w14:paraId="3C7CC4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7FD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B9B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Golgi cisterna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8E6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C1A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CDE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2.23e-02</w:t>
            </w:r>
          </w:p>
        </w:tc>
      </w:tr>
      <w:tr w:rsidR="00727E54" w:rsidRPr="00A707B2" w14:paraId="081A83E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EB3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64A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Golgi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753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374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5A5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1.13e-05</w:t>
            </w:r>
          </w:p>
        </w:tc>
      </w:tr>
      <w:tr w:rsidR="00727E54" w:rsidRPr="00A707B2" w14:paraId="7EF2EB4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23D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7C3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840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D4E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A6E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1.37e-11</w:t>
            </w:r>
          </w:p>
        </w:tc>
      </w:tr>
      <w:tr w:rsidR="00727E54" w:rsidRPr="00A707B2" w14:paraId="6D34213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A00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F8C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36F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A5B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8AF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2.23e-02</w:t>
            </w:r>
          </w:p>
        </w:tc>
      </w:tr>
      <w:tr w:rsidR="00727E54" w:rsidRPr="00A707B2" w14:paraId="264B92B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71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513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cation-transporting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13C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DB3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EA9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4.36e-03</w:t>
            </w:r>
          </w:p>
        </w:tc>
      </w:tr>
      <w:tr w:rsidR="00727E54" w:rsidRPr="00A707B2" w14:paraId="5257D23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840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E67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clathrin</w:t>
            </w:r>
            <w:proofErr w:type="spellEnd"/>
            <w:r w:rsidRPr="00A707B2">
              <w:rPr>
                <w:rFonts w:eastAsia="Times New Roman"/>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664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CE1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850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1.23e-02</w:t>
            </w:r>
          </w:p>
        </w:tc>
      </w:tr>
      <w:tr w:rsidR="00727E54" w:rsidRPr="00A707B2" w14:paraId="5C13375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89E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E7D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DAD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3E9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3A0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1.90e-03</w:t>
            </w:r>
          </w:p>
        </w:tc>
      </w:tr>
      <w:tr w:rsidR="00727E54" w:rsidRPr="00A707B2" w14:paraId="2020EBA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F73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82C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143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926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F69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6.20e-27</w:t>
            </w:r>
          </w:p>
        </w:tc>
      </w:tr>
      <w:tr w:rsidR="00727E54" w:rsidRPr="00A707B2" w14:paraId="302F39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CD4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8C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27A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EB6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E94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5.29e-07</w:t>
            </w:r>
          </w:p>
        </w:tc>
      </w:tr>
      <w:tr w:rsidR="00727E54" w:rsidRPr="00A707B2" w14:paraId="2398E04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3D5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25C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FD8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1B9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95B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9.07e-05</w:t>
            </w:r>
          </w:p>
        </w:tc>
      </w:tr>
      <w:tr w:rsidR="00727E54" w:rsidRPr="00A707B2" w14:paraId="5AE8CAC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19B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759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D52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001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C1E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4.32e-10</w:t>
            </w:r>
          </w:p>
        </w:tc>
      </w:tr>
      <w:tr w:rsidR="00727E54" w:rsidRPr="00A707B2" w14:paraId="652754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8A4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4BC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027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3C9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282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2.07e-02</w:t>
            </w:r>
          </w:p>
        </w:tc>
      </w:tr>
      <w:tr w:rsidR="00727E54" w:rsidRPr="00A707B2" w14:paraId="7ED0A5D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EC0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98B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endocytic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E9D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ADE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713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3.61e-02</w:t>
            </w:r>
          </w:p>
        </w:tc>
      </w:tr>
      <w:tr w:rsidR="00727E54" w:rsidRPr="00A707B2" w14:paraId="26AB046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7F8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EC8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2EE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636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8EA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1.99e-20</w:t>
            </w:r>
          </w:p>
        </w:tc>
      </w:tr>
      <w:tr w:rsidR="00727E54" w:rsidRPr="00A707B2" w14:paraId="644A154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3B1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1AC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75E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769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B4D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8.54e-12</w:t>
            </w:r>
          </w:p>
        </w:tc>
      </w:tr>
      <w:tr w:rsidR="00727E54" w:rsidRPr="00A707B2" w14:paraId="09CC125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FFB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240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endoplasmic reticulum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115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2DB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4A7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1.17e-07</w:t>
            </w:r>
          </w:p>
        </w:tc>
      </w:tr>
      <w:tr w:rsidR="00727E54" w:rsidRPr="00A707B2" w14:paraId="31C853D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8C2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BAD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 xml:space="preserve">endoplasmic reticulum </w:t>
            </w:r>
            <w:proofErr w:type="spellStart"/>
            <w:r w:rsidRPr="00A707B2">
              <w:rPr>
                <w:rFonts w:eastAsia="Times New Roman"/>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D0D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873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52D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9.98e-08</w:t>
            </w:r>
          </w:p>
        </w:tc>
      </w:tr>
      <w:tr w:rsidR="00727E54" w:rsidRPr="00A707B2" w14:paraId="028455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486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8A0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020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7C6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1F9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3.79e-05</w:t>
            </w:r>
          </w:p>
        </w:tc>
      </w:tr>
      <w:tr w:rsidR="00727E54" w:rsidRPr="00A707B2" w14:paraId="55A684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131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D43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DA6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BDE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27A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4.17e-04</w:t>
            </w:r>
          </w:p>
        </w:tc>
      </w:tr>
      <w:tr w:rsidR="00727E54" w:rsidRPr="00A707B2" w14:paraId="55DB70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2DD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DEA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B7C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DBE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86E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5.44e-20</w:t>
            </w:r>
          </w:p>
        </w:tc>
      </w:tr>
      <w:tr w:rsidR="00727E54" w:rsidRPr="00A707B2" w14:paraId="510C2CB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A04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7FB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A35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165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C42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3.83e-25</w:t>
            </w:r>
          </w:p>
        </w:tc>
      </w:tr>
      <w:tr w:rsidR="00727E54" w:rsidRPr="00A707B2" w14:paraId="7BCA72D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CF5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05F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03B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F3D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535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2.20e-16</w:t>
            </w:r>
          </w:p>
        </w:tc>
      </w:tr>
      <w:tr w:rsidR="00727E54" w:rsidRPr="00A707B2" w14:paraId="202650E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447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79F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2DC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9D3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B47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5.31e-08</w:t>
            </w:r>
          </w:p>
        </w:tc>
      </w:tr>
      <w:tr w:rsidR="00727E54" w:rsidRPr="00A707B2" w14:paraId="475175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A99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8D0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4A4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862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2EE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1.13e-02</w:t>
            </w:r>
          </w:p>
        </w:tc>
      </w:tr>
      <w:tr w:rsidR="00727E54" w:rsidRPr="00A707B2" w14:paraId="15465D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7C9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89D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E0E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EC9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5D3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1.01e-06</w:t>
            </w:r>
          </w:p>
        </w:tc>
      </w:tr>
      <w:tr w:rsidR="00727E54" w:rsidRPr="00A707B2" w14:paraId="06A360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F25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B9E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lysosomal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B7F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150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AB5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1.47e-06</w:t>
            </w:r>
          </w:p>
        </w:tc>
      </w:tr>
      <w:tr w:rsidR="00727E54" w:rsidRPr="00A707B2" w14:paraId="2469F9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C430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3D5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DDD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1F8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FE4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2.58e-08</w:t>
            </w:r>
          </w:p>
        </w:tc>
      </w:tr>
      <w:tr w:rsidR="00727E54" w:rsidRPr="00A707B2" w14:paraId="11D7B51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E9F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67F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lytic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968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D9F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F33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3.79e-08</w:t>
            </w:r>
          </w:p>
        </w:tc>
      </w:tr>
      <w:tr w:rsidR="00727E54" w:rsidRPr="00A707B2" w14:paraId="5D97AE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B98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A08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lytic vacuole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A64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66E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4F8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1.47e-06</w:t>
            </w:r>
          </w:p>
        </w:tc>
      </w:tr>
      <w:tr w:rsidR="00727E54" w:rsidRPr="00A707B2" w14:paraId="1887937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1FD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58A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131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9FD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673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2.43e-03</w:t>
            </w:r>
          </w:p>
        </w:tc>
      </w:tr>
      <w:tr w:rsidR="00727E54" w:rsidRPr="00A707B2" w14:paraId="7C5DB52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0C7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FEA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 microdomain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9C8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834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6C2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1.48e-02</w:t>
            </w:r>
          </w:p>
        </w:tc>
      </w:tr>
      <w:tr w:rsidR="00727E54" w:rsidRPr="00A707B2" w14:paraId="4DF927D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B8D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E97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 raft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056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0A2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BFA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1.35e-02</w:t>
            </w:r>
          </w:p>
        </w:tc>
      </w:tr>
      <w:tr w:rsidR="00727E54" w:rsidRPr="00A707B2" w14:paraId="7C14D9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9D9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BAC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2A7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9A0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E17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4.43e-22</w:t>
            </w:r>
          </w:p>
        </w:tc>
      </w:tr>
      <w:tr w:rsidR="00727E54" w:rsidRPr="00A707B2" w14:paraId="6E38CB4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3CF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F5F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9DD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029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EDD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5.31e-08</w:t>
            </w:r>
          </w:p>
        </w:tc>
      </w:tr>
      <w:tr w:rsidR="00727E54" w:rsidRPr="00A707B2" w14:paraId="1AA9973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AAC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8FE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body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A9A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E77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7C6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2.23e-02</w:t>
            </w:r>
          </w:p>
        </w:tc>
      </w:tr>
      <w:tr w:rsidR="00727E54" w:rsidRPr="00A707B2" w14:paraId="34AB81F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A2F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DA4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660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60A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145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4.35e-07</w:t>
            </w:r>
          </w:p>
        </w:tc>
      </w:tr>
      <w:tr w:rsidR="00727E54" w:rsidRPr="00A707B2" w14:paraId="25EEBBF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5E4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73C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outer membrane-endoplasmic reticulum membrane network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AA2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8C1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7CD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2.90e-07</w:t>
            </w:r>
          </w:p>
        </w:tc>
      </w:tr>
      <w:tr w:rsidR="00727E54" w:rsidRPr="00A707B2" w14:paraId="015BA96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DB6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674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F2D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ECF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448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2.25e-02</w:t>
            </w:r>
          </w:p>
        </w:tc>
      </w:tr>
      <w:tr w:rsidR="00727E54" w:rsidRPr="00A707B2" w14:paraId="144521C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DC5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29D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5CD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0A9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FFE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9.98e-08</w:t>
            </w:r>
          </w:p>
        </w:tc>
      </w:tr>
      <w:tr w:rsidR="00727E54" w:rsidRPr="00A707B2" w14:paraId="4EBC50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E08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B2B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EEF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75A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5B1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1.08e-06</w:t>
            </w:r>
          </w:p>
        </w:tc>
      </w:tr>
      <w:tr w:rsidR="00727E54" w:rsidRPr="00A707B2" w14:paraId="4D84578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240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5E5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14D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1A5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D78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9.33e-14</w:t>
            </w:r>
          </w:p>
        </w:tc>
      </w:tr>
      <w:tr w:rsidR="00727E54" w:rsidRPr="00A707B2" w14:paraId="4E76CAC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DF8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59E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CD0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C7C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040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5.31e-08</w:t>
            </w:r>
          </w:p>
        </w:tc>
      </w:tr>
      <w:tr w:rsidR="00727E54" w:rsidRPr="00A707B2" w14:paraId="5D98C5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D5C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053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D89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F60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DCA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1.57e-19</w:t>
            </w:r>
          </w:p>
        </w:tc>
      </w:tr>
      <w:tr w:rsidR="00727E54" w:rsidRPr="00A707B2" w14:paraId="0546F91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BDA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735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 xml:space="preserve">organelle </w:t>
            </w:r>
            <w:proofErr w:type="spellStart"/>
            <w:r w:rsidRPr="00A707B2">
              <w:rPr>
                <w:rFonts w:eastAsia="Times New Roman"/>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EA2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7D5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BED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1.94e-09</w:t>
            </w:r>
          </w:p>
        </w:tc>
      </w:tr>
      <w:tr w:rsidR="00727E54" w:rsidRPr="00A707B2" w14:paraId="7B71EA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FD3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332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8F4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CE9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824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6.02e-05</w:t>
            </w:r>
          </w:p>
        </w:tc>
      </w:tr>
      <w:tr w:rsidR="00727E54" w:rsidRPr="00A707B2" w14:paraId="0D9AF2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8BC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B45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481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ECF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C16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4.13e-02</w:t>
            </w:r>
          </w:p>
        </w:tc>
      </w:tr>
      <w:tr w:rsidR="00727E54" w:rsidRPr="00A707B2" w14:paraId="0F5C226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5FA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798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E00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E12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5C2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2.23e-02</w:t>
            </w:r>
          </w:p>
        </w:tc>
      </w:tr>
      <w:tr w:rsidR="00727E54" w:rsidRPr="00A707B2" w14:paraId="2685E8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F6F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4BF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5BA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4DC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111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9.21e-07</w:t>
            </w:r>
          </w:p>
        </w:tc>
      </w:tr>
      <w:tr w:rsidR="00727E54" w:rsidRPr="00A707B2" w14:paraId="200C6C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5B0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FC8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vacuolar 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7DD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E24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C54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2.95e-03</w:t>
            </w:r>
          </w:p>
        </w:tc>
      </w:tr>
      <w:tr w:rsidR="00727E54" w:rsidRPr="00A707B2" w14:paraId="1A110D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568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64D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C8F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F5B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7FF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2.52e-09</w:t>
            </w:r>
          </w:p>
        </w:tc>
      </w:tr>
      <w:tr w:rsidR="00727E54" w:rsidRPr="00A707B2" w14:paraId="537444C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CAD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F08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6F7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5C5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A9B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3.62e-06</w:t>
            </w:r>
          </w:p>
        </w:tc>
      </w:tr>
      <w:tr w:rsidR="00727E54" w:rsidRPr="00A707B2" w14:paraId="1EFF57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F27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AAB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D6C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DD2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375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9.55e-06</w:t>
            </w:r>
          </w:p>
        </w:tc>
      </w:tr>
      <w:tr w:rsidR="00727E54" w:rsidRPr="00A707B2" w14:paraId="51C2E454"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196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lastRenderedPageBreak/>
              <w:t>Molecular Function</w:t>
            </w:r>
          </w:p>
        </w:tc>
      </w:tr>
      <w:tr w:rsidR="00727E54" w:rsidRPr="00A707B2" w14:paraId="14654F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E4A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29D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acyltransferase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F26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6FA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444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7.45e-03</w:t>
            </w:r>
          </w:p>
        </w:tc>
      </w:tr>
      <w:tr w:rsidR="00727E54" w:rsidRPr="00A707B2" w14:paraId="157470C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A6C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5C2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60A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ED8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836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1.02e-02</w:t>
            </w:r>
          </w:p>
        </w:tc>
      </w:tr>
      <w:tr w:rsidR="00727E54" w:rsidRPr="00A707B2" w14:paraId="38D1D70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6E4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7C4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C6A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244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8AC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1.47e-03</w:t>
            </w:r>
          </w:p>
        </w:tc>
      </w:tr>
      <w:tr w:rsidR="00727E54" w:rsidRPr="00A707B2" w14:paraId="538C62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3B0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C4F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 acting on a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D7B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79C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6A1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4.88e-03</w:t>
            </w:r>
          </w:p>
        </w:tc>
      </w:tr>
      <w:tr w:rsidR="00727E54" w:rsidRPr="00A707B2" w14:paraId="027892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5DD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1CB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3C3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1B0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9DB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2.10e-09</w:t>
            </w:r>
          </w:p>
        </w:tc>
      </w:tr>
      <w:tr w:rsidR="00727E54" w:rsidRPr="00A707B2" w14:paraId="1CC283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A2A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B81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3EB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AFE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C0A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2.02e-07</w:t>
            </w:r>
          </w:p>
        </w:tc>
      </w:tr>
      <w:tr w:rsidR="00727E54" w:rsidRPr="00A707B2" w14:paraId="35A508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C0B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AC3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AEF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AA4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01A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1.47e-03</w:t>
            </w:r>
          </w:p>
        </w:tc>
      </w:tr>
      <w:tr w:rsidR="00727E54" w:rsidRPr="00A707B2" w14:paraId="659F006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A91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B5A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lipid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A53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9F5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DA2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4.54e-02</w:t>
            </w:r>
          </w:p>
        </w:tc>
      </w:tr>
      <w:tr w:rsidR="00727E54" w:rsidRPr="00A707B2" w14:paraId="486D2A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05B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761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10B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49F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F48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2.12e-02</w:t>
            </w:r>
          </w:p>
        </w:tc>
      </w:tr>
      <w:tr w:rsidR="00727E54" w:rsidRPr="00A707B2" w14:paraId="4920659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554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AF4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misfolded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196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F34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0C8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9.76e-04</w:t>
            </w:r>
          </w:p>
        </w:tc>
      </w:tr>
      <w:tr w:rsidR="00727E54" w:rsidRPr="00A707B2" w14:paraId="2E3F68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75B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DF1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E15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88A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760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4.61e-08</w:t>
            </w:r>
          </w:p>
        </w:tc>
      </w:tr>
      <w:tr w:rsidR="00727E54" w:rsidRPr="00A707B2" w14:paraId="4968C60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8C9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A99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171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29E4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E54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3.51e-02</w:t>
            </w:r>
          </w:p>
        </w:tc>
      </w:tr>
      <w:tr w:rsidR="00727E54" w:rsidRPr="00A707B2" w14:paraId="24A7866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17D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732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14E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E82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A6A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4.88e-03</w:t>
            </w:r>
          </w:p>
        </w:tc>
      </w:tr>
      <w:tr w:rsidR="00727E54" w:rsidRPr="00A707B2" w14:paraId="50889D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C58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808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steroid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1F7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A87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C14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3.61e-02</w:t>
            </w:r>
          </w:p>
        </w:tc>
      </w:tr>
      <w:tr w:rsidR="00727E54" w:rsidRPr="00A707B2" w14:paraId="46F0690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716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24D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BB1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D32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608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2.67e-03</w:t>
            </w:r>
          </w:p>
        </w:tc>
      </w:tr>
      <w:tr w:rsidR="00727E54" w:rsidRPr="00A707B2" w14:paraId="5CF115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AD7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B40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ubiquitin-like protein ligase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B83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1DB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B7C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4.88e-02</w:t>
            </w:r>
          </w:p>
        </w:tc>
      </w:tr>
    </w:tbl>
    <w:p w14:paraId="27CCB73F" w14:textId="31F613B0" w:rsidR="00727E54" w:rsidRPr="00A707B2" w:rsidRDefault="00A707B2" w:rsidP="00A707B2">
      <w:pPr>
        <w:pStyle w:val="MDPI41tablecaption"/>
        <w:rPr>
          <w:b/>
          <w:i/>
          <w:iCs/>
        </w:rPr>
      </w:pPr>
      <w:r w:rsidRPr="00A707B2">
        <w:rPr>
          <w:b/>
          <w:i/>
          <w:iCs/>
        </w:rPr>
        <w:t>Table 3</w:t>
      </w:r>
      <w:r w:rsidR="00727E54" w:rsidRPr="00A707B2">
        <w:rPr>
          <w:b/>
          <w:i/>
          <w:iCs/>
        </w:rPr>
        <w:t>B: Gene ontology analysis of Significantly Downregulated DEGs identified at 24-hpi</w:t>
      </w:r>
      <w:r w:rsidRPr="00A707B2">
        <w:rPr>
          <w:b/>
          <w:i/>
          <w:iCs/>
        </w:rPr>
        <w:t>.</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727E54" w:rsidRPr="00A707B2" w14:paraId="5DE3D060" w14:textId="77777777" w:rsidTr="002B2728">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EC3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B26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sidRPr="00A707B2">
              <w:rPr>
                <w:rFonts w:eastAsia="Times New Roman"/>
                <w:b/>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74B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391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DE7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P-value</w:t>
            </w:r>
            <w:r w:rsidRPr="00A707B2">
              <w:rPr>
                <w:rFonts w:eastAsia="Times New Roman"/>
                <w:b/>
                <w:sz w:val="16"/>
                <w:szCs w:val="16"/>
              </w:rPr>
              <w:br/>
              <w:t>(Adjusted)</w:t>
            </w:r>
          </w:p>
        </w:tc>
      </w:tr>
      <w:tr w:rsidR="00727E54" w:rsidRPr="00A707B2" w14:paraId="1BC187D9"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DE9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Biological Process</w:t>
            </w:r>
          </w:p>
        </w:tc>
      </w:tr>
      <w:tr w:rsidR="00727E54" w:rsidRPr="00A707B2" w14:paraId="4803146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54B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C12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w:t>
            </w:r>
            <w:proofErr w:type="gramStart"/>
            <w:r w:rsidRPr="00A707B2">
              <w:rPr>
                <w:rFonts w:eastAsia="Times New Roman"/>
                <w:sz w:val="16"/>
                <w:szCs w:val="16"/>
              </w:rPr>
              <w:t>de</w:t>
            </w:r>
            <w:proofErr w:type="gramEnd"/>
            <w:r w:rsidRPr="00A707B2">
              <w:rPr>
                <w:rFonts w:eastAsia="Times New Roman"/>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D53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E89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BB2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3.63e-02</w:t>
            </w:r>
          </w:p>
        </w:tc>
      </w:tr>
      <w:tr w:rsidR="00727E54" w:rsidRPr="00A707B2" w14:paraId="63AA9F7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184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EF7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w:t>
            </w:r>
            <w:proofErr w:type="gramStart"/>
            <w:r w:rsidRPr="00A707B2">
              <w:rPr>
                <w:rFonts w:eastAsia="Times New Roman"/>
                <w:sz w:val="16"/>
                <w:szCs w:val="16"/>
              </w:rPr>
              <w:t>de</w:t>
            </w:r>
            <w:proofErr w:type="gramEnd"/>
            <w:r w:rsidRPr="00A707B2">
              <w:rPr>
                <w:rFonts w:eastAsia="Times New Roman"/>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D0D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1A2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573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5333FA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3B2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D19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AE8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1CF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1D4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3.48e-03</w:t>
            </w:r>
          </w:p>
        </w:tc>
      </w:tr>
      <w:tr w:rsidR="00727E54" w:rsidRPr="00A707B2" w14:paraId="779CCA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E00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F88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A9D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9C2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673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3.23e-02</w:t>
            </w:r>
          </w:p>
        </w:tc>
      </w:tr>
      <w:tr w:rsidR="00727E54" w:rsidRPr="00A707B2" w14:paraId="143035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208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5EF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ADP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EE2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689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490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2.13e-02</w:t>
            </w:r>
          </w:p>
        </w:tc>
      </w:tr>
      <w:tr w:rsidR="00727E54" w:rsidRPr="00A707B2" w14:paraId="5AC3F2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51E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B3F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ADP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1C7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205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97C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5565CB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6F7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AA4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69D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829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3AE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2.49e-04</w:t>
            </w:r>
          </w:p>
        </w:tc>
      </w:tr>
      <w:tr w:rsidR="00727E54" w:rsidRPr="00A707B2" w14:paraId="68D34DF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E2E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C5D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592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88F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BB1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4.27e-06</w:t>
            </w:r>
          </w:p>
        </w:tc>
      </w:tr>
      <w:tr w:rsidR="00727E54" w:rsidRPr="00A707B2" w14:paraId="35D23A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2DF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342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B8D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2E3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94A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1.40e-11</w:t>
            </w:r>
          </w:p>
        </w:tc>
      </w:tr>
      <w:tr w:rsidR="00727E54" w:rsidRPr="00A707B2" w14:paraId="38BD1E6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CB7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0E3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F7C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A25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F2F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1.12e-07</w:t>
            </w:r>
          </w:p>
        </w:tc>
      </w:tr>
      <w:tr w:rsidR="00727E54" w:rsidRPr="00A707B2" w14:paraId="0609A0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35E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BE7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588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170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302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5.00e-03</w:t>
            </w:r>
          </w:p>
        </w:tc>
      </w:tr>
      <w:tr w:rsidR="00727E54" w:rsidRPr="00A707B2" w14:paraId="5F678B7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214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658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E30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9E5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EA2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2.37e-11</w:t>
            </w:r>
          </w:p>
        </w:tc>
      </w:tr>
      <w:tr w:rsidR="00727E54" w:rsidRPr="00A707B2" w14:paraId="036907B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DAE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F15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A7C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4DA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137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3.19e-03</w:t>
            </w:r>
          </w:p>
        </w:tc>
      </w:tr>
      <w:tr w:rsidR="00727E54" w:rsidRPr="00A707B2" w14:paraId="34838D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AAE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13A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CDE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B10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C05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5.27e-08</w:t>
            </w:r>
          </w:p>
        </w:tc>
      </w:tr>
      <w:tr w:rsidR="00727E54" w:rsidRPr="00A707B2" w14:paraId="6164D34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F04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A8D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43B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3E5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3A8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9.38e-08</w:t>
            </w:r>
          </w:p>
        </w:tc>
      </w:tr>
      <w:tr w:rsidR="00727E54" w:rsidRPr="00A707B2" w14:paraId="6E671E0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95D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844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3D1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A87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9E4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8.52e-07</w:t>
            </w:r>
          </w:p>
        </w:tc>
      </w:tr>
      <w:tr w:rsidR="00727E54" w:rsidRPr="00A707B2" w14:paraId="46B2A9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820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30B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BD4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E98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EE1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4.84e-02</w:t>
            </w:r>
          </w:p>
        </w:tc>
      </w:tr>
      <w:tr w:rsidR="00727E54" w:rsidRPr="00A707B2" w14:paraId="695FD75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AF8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931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C0E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D71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7E0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2.73e-02</w:t>
            </w:r>
          </w:p>
        </w:tc>
      </w:tr>
      <w:tr w:rsidR="00727E54" w:rsidRPr="00A707B2" w14:paraId="70D2395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461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1DB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8C1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98B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718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2.14e-02</w:t>
            </w:r>
          </w:p>
        </w:tc>
      </w:tr>
      <w:tr w:rsidR="00727E54" w:rsidRPr="00A707B2" w14:paraId="4105DA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F7E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572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E33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183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72B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9.12e-04</w:t>
            </w:r>
          </w:p>
        </w:tc>
      </w:tr>
      <w:tr w:rsidR="00727E54" w:rsidRPr="00A707B2" w14:paraId="512B4A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724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E15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C88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7E1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982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4.31e-07</w:t>
            </w:r>
          </w:p>
        </w:tc>
      </w:tr>
      <w:tr w:rsidR="00727E54" w:rsidRPr="00A707B2" w14:paraId="74DF2F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8EB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A8B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A88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4FC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6E2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1.03e-12</w:t>
            </w:r>
          </w:p>
        </w:tc>
      </w:tr>
      <w:tr w:rsidR="00727E54" w:rsidRPr="00A707B2" w14:paraId="3F64F4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850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68B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511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985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19B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2.56e-07</w:t>
            </w:r>
          </w:p>
        </w:tc>
      </w:tr>
      <w:tr w:rsidR="00727E54" w:rsidRPr="00A707B2" w14:paraId="724959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5B1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716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468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BD0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595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1.31e-04</w:t>
            </w:r>
          </w:p>
        </w:tc>
      </w:tr>
      <w:tr w:rsidR="00727E54" w:rsidRPr="00A707B2" w14:paraId="63B7E5E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DE2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A0C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EAC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34B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DFB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3D0992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BD1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EC5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BE1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335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7F4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53AFB8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1B7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8AC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102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FA1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572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6FB701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C43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AD5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E08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B4D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776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506EE97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ACA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A92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96A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892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F12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9.80e-11</w:t>
            </w:r>
          </w:p>
        </w:tc>
      </w:tr>
      <w:tr w:rsidR="00727E54" w:rsidRPr="00A707B2" w14:paraId="3A8943C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EC6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79D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FD5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0E0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2A1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7.30e-17</w:t>
            </w:r>
          </w:p>
        </w:tc>
      </w:tr>
      <w:tr w:rsidR="00727E54" w:rsidRPr="00A707B2" w14:paraId="736924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A05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77D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alpha-amino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2B1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0A0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B19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1.48e-02</w:t>
            </w:r>
          </w:p>
        </w:tc>
      </w:tr>
      <w:tr w:rsidR="00727E54" w:rsidRPr="00A707B2" w14:paraId="615CE12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ADA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74C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alpha-amino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D8B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AF4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418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5.33e-03</w:t>
            </w:r>
          </w:p>
        </w:tc>
      </w:tr>
      <w:tr w:rsidR="00727E54" w:rsidRPr="00A707B2" w14:paraId="455BC8D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580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A2D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8C1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B20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73F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1.38e-07</w:t>
            </w:r>
          </w:p>
        </w:tc>
      </w:tr>
      <w:tr w:rsidR="00727E54" w:rsidRPr="00A707B2" w14:paraId="6A8DA8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4D3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289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30E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C0B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B4B1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4.48e-08</w:t>
            </w:r>
          </w:p>
        </w:tc>
      </w:tr>
      <w:tr w:rsidR="00727E54" w:rsidRPr="00A707B2" w14:paraId="3D5E4C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9C2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D4A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657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785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708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6.23e-33</w:t>
            </w:r>
          </w:p>
        </w:tc>
      </w:tr>
      <w:tr w:rsidR="00727E54" w:rsidRPr="00A707B2" w14:paraId="27ACEA4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ACE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00C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3AB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900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5F3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1.91e-02</w:t>
            </w:r>
          </w:p>
        </w:tc>
      </w:tr>
      <w:tr w:rsidR="00727E54" w:rsidRPr="00A707B2" w14:paraId="043C425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46B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63E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carboxylic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B44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762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6B2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6.39e-05</w:t>
            </w:r>
          </w:p>
        </w:tc>
      </w:tr>
      <w:tr w:rsidR="00727E54" w:rsidRPr="00A707B2" w14:paraId="4BD756E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9B5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995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A76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161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731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2.31e-02</w:t>
            </w:r>
          </w:p>
        </w:tc>
      </w:tr>
      <w:tr w:rsidR="00727E54" w:rsidRPr="00A707B2" w14:paraId="36E7D7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EF5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09D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3D0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2E8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926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5.63e-19</w:t>
            </w:r>
          </w:p>
        </w:tc>
      </w:tr>
      <w:tr w:rsidR="00727E54" w:rsidRPr="00A707B2" w14:paraId="1E30256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2FA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C5B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710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FD1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C16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1.22e-02</w:t>
            </w:r>
          </w:p>
        </w:tc>
      </w:tr>
      <w:tr w:rsidR="00727E54" w:rsidRPr="00A707B2" w14:paraId="3137A7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806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CA4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12F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80D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B82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1.96e-04</w:t>
            </w:r>
          </w:p>
        </w:tc>
      </w:tr>
      <w:tr w:rsidR="00727E54" w:rsidRPr="00A707B2" w14:paraId="1C31D0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335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2C9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D80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0C6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7ED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2.68e-02</w:t>
            </w:r>
          </w:p>
        </w:tc>
      </w:tr>
      <w:tr w:rsidR="00727E54" w:rsidRPr="00A707B2" w14:paraId="4AC903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A9F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DD3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A3A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309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66C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1.51e-16</w:t>
            </w:r>
          </w:p>
        </w:tc>
      </w:tr>
      <w:tr w:rsidR="00727E54" w:rsidRPr="00A707B2" w14:paraId="4BC1606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A46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FE6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C16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763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E64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9.83e-05</w:t>
            </w:r>
          </w:p>
        </w:tc>
      </w:tr>
      <w:tr w:rsidR="00727E54" w:rsidRPr="00A707B2" w14:paraId="4B7632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C17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9D8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E4B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69A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79D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7.55e-31</w:t>
            </w:r>
          </w:p>
        </w:tc>
      </w:tr>
      <w:tr w:rsidR="00727E54" w:rsidRPr="00A707B2" w14:paraId="088FAC5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0C8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AB8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786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8CB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049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8.36e-07</w:t>
            </w:r>
          </w:p>
        </w:tc>
      </w:tr>
      <w:tr w:rsidR="00727E54" w:rsidRPr="00A707B2" w14:paraId="0610F1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41A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966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E91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D04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4FD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5.62e-11</w:t>
            </w:r>
          </w:p>
        </w:tc>
      </w:tr>
      <w:tr w:rsidR="00727E54" w:rsidRPr="00A707B2" w14:paraId="4885C8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EDC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5A7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E35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6E4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28E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2.14e-02</w:t>
            </w:r>
          </w:p>
        </w:tc>
      </w:tr>
      <w:tr w:rsidR="00727E54" w:rsidRPr="00A707B2" w14:paraId="2EA88AF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C50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B39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component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2E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00D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4AC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8.36e-04</w:t>
            </w:r>
          </w:p>
        </w:tc>
      </w:tr>
      <w:tr w:rsidR="00727E54" w:rsidRPr="00A707B2" w14:paraId="7578D2E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757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7B7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DA1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EE2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189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3.54e-06</w:t>
            </w:r>
          </w:p>
        </w:tc>
      </w:tr>
      <w:tr w:rsidR="00727E54" w:rsidRPr="00A707B2" w14:paraId="0CB3A78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0C3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DC4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608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C76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D84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2.12e-32</w:t>
            </w:r>
          </w:p>
        </w:tc>
      </w:tr>
      <w:tr w:rsidR="00727E54" w:rsidRPr="00A707B2" w14:paraId="54E8E1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DE9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FA4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modified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D4D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A77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F56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3.21e-02</w:t>
            </w:r>
          </w:p>
        </w:tc>
      </w:tr>
      <w:tr w:rsidR="00727E54" w:rsidRPr="00A707B2" w14:paraId="73E8517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0EC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BCF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98D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93B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732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1.42e-10</w:t>
            </w:r>
          </w:p>
        </w:tc>
      </w:tr>
      <w:tr w:rsidR="00727E54" w:rsidRPr="00A707B2" w14:paraId="06954EE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987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131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072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B6E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44E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2.46e-16</w:t>
            </w:r>
          </w:p>
        </w:tc>
      </w:tr>
      <w:tr w:rsidR="00727E54" w:rsidRPr="00A707B2" w14:paraId="65EFA3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0DF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43E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F99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201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F40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2.81e-07</w:t>
            </w:r>
          </w:p>
        </w:tc>
      </w:tr>
      <w:tr w:rsidR="00727E54" w:rsidRPr="00A707B2" w14:paraId="6C6A98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2E5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7C9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centromere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E1E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C4E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BF5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2.09e-02</w:t>
            </w:r>
          </w:p>
        </w:tc>
      </w:tr>
      <w:tr w:rsidR="00727E54" w:rsidRPr="00A707B2" w14:paraId="19AB1E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362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47C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chromatin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2C8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95D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D62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4.41e-05</w:t>
            </w:r>
          </w:p>
        </w:tc>
      </w:tr>
      <w:tr w:rsidR="00727E54" w:rsidRPr="00A707B2" w14:paraId="26E432B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8AA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CA9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chromatin remodeling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E79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BB8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412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1.70e-03</w:t>
            </w:r>
          </w:p>
        </w:tc>
      </w:tr>
      <w:tr w:rsidR="00727E54" w:rsidRPr="00A707B2" w14:paraId="1A9219A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9E0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1E3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0AF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1A7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AE3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2.36e-08</w:t>
            </w:r>
          </w:p>
        </w:tc>
      </w:tr>
      <w:tr w:rsidR="00727E54" w:rsidRPr="00A707B2" w14:paraId="088F3F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EB7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6F8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0A0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0CF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E04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1.02e-06</w:t>
            </w:r>
          </w:p>
        </w:tc>
      </w:tr>
      <w:tr w:rsidR="00727E54" w:rsidRPr="00A707B2" w14:paraId="3D10EAD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4F2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A53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3A9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D44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94B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2.36e-20</w:t>
            </w:r>
          </w:p>
        </w:tc>
      </w:tr>
      <w:tr w:rsidR="00727E54" w:rsidRPr="00A707B2" w14:paraId="234BE58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D3D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D2E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60C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60B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133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7.93e-06</w:t>
            </w:r>
          </w:p>
        </w:tc>
      </w:tr>
      <w:tr w:rsidR="00727E54" w:rsidRPr="00A707B2" w14:paraId="78144B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234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8E4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C1C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04F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49F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3.90e-03</w:t>
            </w:r>
          </w:p>
        </w:tc>
      </w:tr>
      <w:tr w:rsidR="00727E54" w:rsidRPr="00A707B2" w14:paraId="05B7C2F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3E7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1BC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72F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ED0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A40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3.17e-02</w:t>
            </w:r>
          </w:p>
        </w:tc>
      </w:tr>
      <w:tr w:rsidR="00727E54" w:rsidRPr="00A707B2" w14:paraId="329E6D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001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569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deoxyribose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0BD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6AC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587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3.48e-03</w:t>
            </w:r>
          </w:p>
        </w:tc>
      </w:tr>
      <w:tr w:rsidR="00727E54" w:rsidRPr="00A707B2" w14:paraId="1DE031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D12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A5A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deoxyribose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C81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199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4B7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4.10e-02</w:t>
            </w:r>
          </w:p>
        </w:tc>
      </w:tr>
      <w:tr w:rsidR="00727E54" w:rsidRPr="00A707B2" w14:paraId="28A65EA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9A1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001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913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68C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12E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3.48e-03</w:t>
            </w:r>
          </w:p>
        </w:tc>
      </w:tr>
      <w:tr w:rsidR="00727E54" w:rsidRPr="00A707B2" w14:paraId="7527DC8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902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05B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double-strand break repair via homologous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063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15D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EDF4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2.53e-02</w:t>
            </w:r>
          </w:p>
        </w:tc>
      </w:tr>
      <w:tr w:rsidR="00727E54" w:rsidRPr="00A707B2" w14:paraId="627E39B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473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949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632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417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365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1.03e-12</w:t>
            </w:r>
          </w:p>
        </w:tc>
      </w:tr>
      <w:tr w:rsidR="00727E54" w:rsidRPr="00A707B2" w14:paraId="492819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9CB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703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140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196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60B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5.23e-11</w:t>
            </w:r>
          </w:p>
        </w:tc>
      </w:tr>
      <w:tr w:rsidR="00727E54" w:rsidRPr="00A707B2" w14:paraId="07AF53A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F1F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68E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fatty acid beta-oxidation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EFB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536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B05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3.37e-03</w:t>
            </w:r>
          </w:p>
        </w:tc>
      </w:tr>
      <w:tr w:rsidR="00727E54" w:rsidRPr="00A707B2" w14:paraId="62453E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7DD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E7A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fatty acid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7BD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599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9FF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7.85e-03</w:t>
            </w:r>
          </w:p>
        </w:tc>
      </w:tr>
      <w:tr w:rsidR="00727E54" w:rsidRPr="00A707B2" w14:paraId="1E472FE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BF4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77E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FB4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7F2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BD0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1.51e-04</w:t>
            </w:r>
          </w:p>
        </w:tc>
      </w:tr>
      <w:tr w:rsidR="00727E54" w:rsidRPr="00A707B2" w14:paraId="724192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475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F05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formation of 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B34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1C2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1AE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2.30e-02</w:t>
            </w:r>
          </w:p>
        </w:tc>
      </w:tr>
      <w:tr w:rsidR="00727E54" w:rsidRPr="00A707B2" w14:paraId="3122E6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438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8C5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2EF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9F8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C32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1.04e-39</w:t>
            </w:r>
          </w:p>
        </w:tc>
      </w:tr>
      <w:tr w:rsidR="00727E54" w:rsidRPr="00A707B2" w14:paraId="453354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C5F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53C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ACD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512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15C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1.49e-12</w:t>
            </w:r>
          </w:p>
        </w:tc>
      </w:tr>
      <w:tr w:rsidR="00727E54" w:rsidRPr="00A707B2" w14:paraId="378FEB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E81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B10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glycolytic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662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B08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B92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1.81e-02</w:t>
            </w:r>
          </w:p>
        </w:tc>
      </w:tr>
      <w:tr w:rsidR="00727E54" w:rsidRPr="00A707B2" w14:paraId="4EB2E0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766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5B5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189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9F6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CEB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1.89e-02</w:t>
            </w:r>
          </w:p>
        </w:tc>
      </w:tr>
      <w:tr w:rsidR="00727E54" w:rsidRPr="00A707B2" w14:paraId="1C173AA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B6E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2DB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lipid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52C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A69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7A6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9.33e-03</w:t>
            </w:r>
          </w:p>
        </w:tc>
      </w:tr>
      <w:tr w:rsidR="00727E54" w:rsidRPr="00A707B2" w14:paraId="4A86F1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1B0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FA8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7EF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ED5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944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1.28e-04</w:t>
            </w:r>
          </w:p>
        </w:tc>
      </w:tr>
      <w:tr w:rsidR="00727E54" w:rsidRPr="00A707B2" w14:paraId="574AF5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2CF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CC3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E0A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60B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F32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1.28e-04</w:t>
            </w:r>
          </w:p>
        </w:tc>
      </w:tr>
      <w:tr w:rsidR="00727E54" w:rsidRPr="00A707B2" w14:paraId="16ED7D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A2A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F2E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F9B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38E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97C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758BC13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559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476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547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48F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159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5.47e-35</w:t>
            </w:r>
          </w:p>
        </w:tc>
      </w:tr>
      <w:tr w:rsidR="00727E54" w:rsidRPr="00A707B2" w14:paraId="344CD2B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0E9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B36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524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885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45E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4.46e-02</w:t>
            </w:r>
          </w:p>
        </w:tc>
      </w:tr>
      <w:tr w:rsidR="00727E54" w:rsidRPr="00A707B2" w14:paraId="238F71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B7F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A42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AC5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DD2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350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3.53e-29</w:t>
            </w:r>
          </w:p>
        </w:tc>
      </w:tr>
      <w:tr w:rsidR="00727E54" w:rsidRPr="00A707B2" w14:paraId="1E54413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1BC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3B8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DEE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2D9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BFA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2.42e-02</w:t>
            </w:r>
          </w:p>
        </w:tc>
      </w:tr>
      <w:tr w:rsidR="00727E54" w:rsidRPr="00A707B2" w14:paraId="1EF1C4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591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724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meiosis I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700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800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DBE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4.50e-02</w:t>
            </w:r>
          </w:p>
        </w:tc>
      </w:tr>
      <w:tr w:rsidR="00727E54" w:rsidRPr="00A707B2" w14:paraId="2CF942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EB2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366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meiotic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E50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00B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0D4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8.58e-04</w:t>
            </w:r>
          </w:p>
        </w:tc>
      </w:tr>
      <w:tr w:rsidR="00727E54" w:rsidRPr="00A707B2" w14:paraId="64819EC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BB0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4D2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meiotic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7B9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A94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4B3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203B41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5D1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E69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meiotic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6F7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08C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BCC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8.57e-04</w:t>
            </w:r>
          </w:p>
        </w:tc>
      </w:tr>
      <w:tr w:rsidR="00727E54" w:rsidRPr="00A707B2" w14:paraId="7572E1D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F78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509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A0A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787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15E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3.14e-36</w:t>
            </w:r>
          </w:p>
        </w:tc>
      </w:tr>
      <w:tr w:rsidR="00727E54" w:rsidRPr="00A707B2" w14:paraId="45CAB8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EB5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ED7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microtubule cytoskeleton organization involved in mitosis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D1C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D9A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B38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2.13e-04</w:t>
            </w:r>
          </w:p>
        </w:tc>
      </w:tr>
      <w:tr w:rsidR="00727E54" w:rsidRPr="00A707B2" w14:paraId="53EC49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72B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465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microtubule-based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669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A7A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54C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1.63e-02</w:t>
            </w:r>
          </w:p>
        </w:tc>
      </w:tr>
      <w:tr w:rsidR="00727E54" w:rsidRPr="00A707B2" w14:paraId="49CFDEC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E9B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185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4EC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ACA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61A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2.94e-11</w:t>
            </w:r>
          </w:p>
        </w:tc>
      </w:tr>
      <w:tr w:rsidR="00727E54" w:rsidRPr="00A707B2" w14:paraId="6EF7BAE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227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C5D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9F4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282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4AA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1.70e-03</w:t>
            </w:r>
          </w:p>
        </w:tc>
      </w:tr>
      <w:tr w:rsidR="00727E54" w:rsidRPr="00A707B2" w14:paraId="2E99A6D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A15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2B5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electron transport, succinate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04C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65F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E5A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083D309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279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D0B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713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4E1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2EE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3.37e-03</w:t>
            </w:r>
          </w:p>
        </w:tc>
      </w:tr>
      <w:tr w:rsidR="00727E54" w:rsidRPr="00A707B2" w14:paraId="13AA806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D7C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D1E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AC7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306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900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2.78e-03</w:t>
            </w:r>
          </w:p>
        </w:tc>
      </w:tr>
      <w:tr w:rsidR="00727E54" w:rsidRPr="00A707B2" w14:paraId="300BD36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D70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EBA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71DC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DAE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313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2.75e-03</w:t>
            </w:r>
          </w:p>
        </w:tc>
      </w:tr>
      <w:tr w:rsidR="00727E54" w:rsidRPr="00A707B2" w14:paraId="5D83FA9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8E8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40D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DAD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4C2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829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1.42e-03</w:t>
            </w:r>
          </w:p>
        </w:tc>
      </w:tr>
      <w:tr w:rsidR="00727E54" w:rsidRPr="00A707B2" w14:paraId="7FF82F1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128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8D8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6FB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D28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85B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1.58e-02</w:t>
            </w:r>
          </w:p>
        </w:tc>
      </w:tr>
      <w:tr w:rsidR="00727E54" w:rsidRPr="00A707B2" w14:paraId="084B691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2DA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377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49A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B2B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72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3.38e-02</w:t>
            </w:r>
          </w:p>
        </w:tc>
      </w:tr>
      <w:tr w:rsidR="00727E54" w:rsidRPr="00A707B2" w14:paraId="042C60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B7D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547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5D4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023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42C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5.25e-16</w:t>
            </w:r>
          </w:p>
        </w:tc>
      </w:tr>
      <w:tr w:rsidR="00727E54" w:rsidRPr="00A707B2" w14:paraId="45A122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1D0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85F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7F2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E79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997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3.78e-03</w:t>
            </w:r>
          </w:p>
        </w:tc>
      </w:tr>
      <w:tr w:rsidR="00727E54" w:rsidRPr="00A707B2" w14:paraId="200EA04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6C5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D52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5A8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17D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681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730BA0B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7EA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ABC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260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9C0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1F5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9.49e-13</w:t>
            </w:r>
          </w:p>
        </w:tc>
      </w:tr>
      <w:tr w:rsidR="00727E54" w:rsidRPr="00A707B2" w14:paraId="698263B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1C3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CC8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0B0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F11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863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2.41e-03</w:t>
            </w:r>
          </w:p>
        </w:tc>
      </w:tr>
      <w:tr w:rsidR="00727E54" w:rsidRPr="00A707B2" w14:paraId="7F2235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829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146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973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E18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D1A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2.39e-03</w:t>
            </w:r>
          </w:p>
        </w:tc>
      </w:tr>
      <w:tr w:rsidR="00727E54" w:rsidRPr="00A707B2" w14:paraId="3385DE4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C3C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EDC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E2F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0B8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736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1.43e-03</w:t>
            </w:r>
          </w:p>
        </w:tc>
      </w:tr>
      <w:tr w:rsidR="00727E54" w:rsidRPr="00A707B2" w14:paraId="352917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D3D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F62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D3F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FE3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7A9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1.10e-02</w:t>
            </w:r>
          </w:p>
        </w:tc>
      </w:tr>
      <w:tr w:rsidR="00727E54" w:rsidRPr="00A707B2" w14:paraId="1C3A61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48C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1D9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D72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6A4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FBD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6.05e-03</w:t>
            </w:r>
          </w:p>
        </w:tc>
      </w:tr>
      <w:tr w:rsidR="00727E54" w:rsidRPr="00A707B2" w14:paraId="3BBD13C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CD0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0A1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CFA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7CC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561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9.53e-03</w:t>
            </w:r>
          </w:p>
        </w:tc>
      </w:tr>
      <w:tr w:rsidR="00727E54" w:rsidRPr="00A707B2" w14:paraId="70C796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CB6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4F3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BD2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4DB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EC8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1.65e-06</w:t>
            </w:r>
          </w:p>
        </w:tc>
      </w:tr>
      <w:tr w:rsidR="00727E54" w:rsidRPr="00A707B2" w14:paraId="7C4FF6F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86F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4C0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979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92B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8DD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1.22e-02</w:t>
            </w:r>
          </w:p>
        </w:tc>
      </w:tr>
      <w:tr w:rsidR="00727E54" w:rsidRPr="00A707B2" w14:paraId="43E31B4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2A1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211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9A5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44D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1FB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2.06e-04</w:t>
            </w:r>
          </w:p>
        </w:tc>
      </w:tr>
      <w:tr w:rsidR="00727E54" w:rsidRPr="00A707B2" w14:paraId="61C6421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97B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C9D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31B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195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83F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6.47e-07</w:t>
            </w:r>
          </w:p>
        </w:tc>
      </w:tr>
      <w:tr w:rsidR="00727E54" w:rsidRPr="00A707B2" w14:paraId="5E63B2F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374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494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8C5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12C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EA2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2.42e-08</w:t>
            </w:r>
          </w:p>
        </w:tc>
      </w:tr>
      <w:tr w:rsidR="00727E54" w:rsidRPr="00A707B2" w14:paraId="18008B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5B2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F74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BBA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AE4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474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3.92e-25</w:t>
            </w:r>
          </w:p>
        </w:tc>
      </w:tr>
      <w:tr w:rsidR="00727E54" w:rsidRPr="00A707B2" w14:paraId="476973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48D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2DE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E57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8A5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4A4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6.72e-12</w:t>
            </w:r>
          </w:p>
        </w:tc>
      </w:tr>
      <w:tr w:rsidR="00727E54" w:rsidRPr="00A707B2" w14:paraId="735A4C6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F37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CAD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FCF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641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9D5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2.83e-02</w:t>
            </w:r>
          </w:p>
        </w:tc>
      </w:tr>
      <w:tr w:rsidR="00727E54" w:rsidRPr="00A707B2" w14:paraId="0F9C5D7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26F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4F7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08D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1A6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D09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3.62e-32</w:t>
            </w:r>
          </w:p>
        </w:tc>
      </w:tr>
      <w:tr w:rsidR="00727E54" w:rsidRPr="00A707B2" w14:paraId="7CB94BB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9D5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0B4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901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56C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FEB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2.86e-05</w:t>
            </w:r>
          </w:p>
        </w:tc>
      </w:tr>
      <w:tr w:rsidR="00727E54" w:rsidRPr="00A707B2" w14:paraId="7AD0732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A2D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084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8DC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A02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7E2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2.17e-02</w:t>
            </w:r>
          </w:p>
        </w:tc>
      </w:tr>
      <w:tr w:rsidR="00727E54" w:rsidRPr="00A707B2" w14:paraId="66B9A31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E12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8C4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30E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EFD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256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2.30e-02</w:t>
            </w:r>
          </w:p>
        </w:tc>
      </w:tr>
      <w:tr w:rsidR="00727E54" w:rsidRPr="00A707B2" w14:paraId="504C72F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252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4BA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517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AD8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992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4.90e-02</w:t>
            </w:r>
          </w:p>
        </w:tc>
      </w:tr>
      <w:tr w:rsidR="00727E54" w:rsidRPr="00A707B2" w14:paraId="21EB68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2C3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EE1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AE1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50B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173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2.32e-03</w:t>
            </w:r>
          </w:p>
        </w:tc>
      </w:tr>
      <w:tr w:rsidR="00727E54" w:rsidRPr="00A707B2" w14:paraId="4DF74D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995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78E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083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000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9ED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3.63e-05</w:t>
            </w:r>
          </w:p>
        </w:tc>
      </w:tr>
      <w:tr w:rsidR="00727E54" w:rsidRPr="00A707B2" w14:paraId="44B2FFC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63D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396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25FC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151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2A0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2.11e-05</w:t>
            </w:r>
          </w:p>
        </w:tc>
      </w:tr>
      <w:tr w:rsidR="00727E54" w:rsidRPr="00A707B2" w14:paraId="7C7883D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C45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2F3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FD1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471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4BC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5.03e-07</w:t>
            </w:r>
          </w:p>
        </w:tc>
      </w:tr>
      <w:tr w:rsidR="00727E54" w:rsidRPr="00A707B2" w14:paraId="6314CBA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75E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E24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88F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CD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F82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3.69e-03</w:t>
            </w:r>
          </w:p>
        </w:tc>
      </w:tr>
      <w:tr w:rsidR="00727E54" w:rsidRPr="00A707B2" w14:paraId="7F0FF0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6CA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DCB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FD3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832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8ED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3.40e-05</w:t>
            </w:r>
          </w:p>
        </w:tc>
      </w:tr>
      <w:tr w:rsidR="00727E54" w:rsidRPr="00A707B2" w14:paraId="7E0B6B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124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F40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7D9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2F3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10F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8.36e-04</w:t>
            </w:r>
          </w:p>
        </w:tc>
      </w:tr>
      <w:tr w:rsidR="00727E54" w:rsidRPr="00A707B2" w14:paraId="7A9F7D4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EC1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472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fission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C53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2ED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E68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1.11e-05</w:t>
            </w:r>
          </w:p>
        </w:tc>
      </w:tr>
      <w:tr w:rsidR="00727E54" w:rsidRPr="00A707B2" w14:paraId="036E24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653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2CB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797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142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3CC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8.36e-07</w:t>
            </w:r>
          </w:p>
        </w:tc>
      </w:tr>
      <w:tr w:rsidR="00727E54" w:rsidRPr="00A707B2" w14:paraId="609893A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7CD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1DC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C31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E7E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D73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1.79e-04</w:t>
            </w:r>
          </w:p>
        </w:tc>
      </w:tr>
      <w:tr w:rsidR="00727E54" w:rsidRPr="00A707B2" w14:paraId="28BB9FE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4AB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745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FE5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33B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247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1.45e-35</w:t>
            </w:r>
          </w:p>
        </w:tc>
      </w:tr>
      <w:tr w:rsidR="00727E54" w:rsidRPr="00A707B2" w14:paraId="604E16E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30C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FCC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D43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A88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C3F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4.46e-17</w:t>
            </w:r>
          </w:p>
        </w:tc>
      </w:tr>
      <w:tr w:rsidR="00727E54" w:rsidRPr="00A707B2" w14:paraId="2136E03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175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E25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1C0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037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173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2.57e-14</w:t>
            </w:r>
          </w:p>
        </w:tc>
      </w:tr>
      <w:tr w:rsidR="00727E54" w:rsidRPr="00A707B2" w14:paraId="0F792A4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587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E10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oxoacid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270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011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BAA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6.92e-05</w:t>
            </w:r>
          </w:p>
        </w:tc>
      </w:tr>
      <w:tr w:rsidR="00727E54" w:rsidRPr="00A707B2" w14:paraId="7BD3EEF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855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EB9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10E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A7E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5B3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5E6C5FF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263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137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peptidyl-proline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606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26E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34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1.58e-02</w:t>
            </w:r>
          </w:p>
        </w:tc>
      </w:tr>
      <w:tr w:rsidR="00727E54" w:rsidRPr="00A707B2" w14:paraId="0BA8FB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9EF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E95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93A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95D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4EA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3.42e-02</w:t>
            </w:r>
          </w:p>
        </w:tc>
      </w:tr>
      <w:tr w:rsidR="00727E54" w:rsidRPr="00A707B2" w14:paraId="4DB0AF0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78D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64B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B24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6FF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A8E4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2.30e-02</w:t>
            </w:r>
          </w:p>
        </w:tc>
      </w:tr>
      <w:tr w:rsidR="00727E54" w:rsidRPr="00A707B2" w14:paraId="3B5F83B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68D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40D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66D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1AB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91A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5.01e-32</w:t>
            </w:r>
          </w:p>
        </w:tc>
      </w:tr>
      <w:tr w:rsidR="00727E54" w:rsidRPr="00A707B2" w14:paraId="017D4F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C7B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A8C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022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456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B50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6.60e-10</w:t>
            </w:r>
          </w:p>
        </w:tc>
      </w:tr>
      <w:tr w:rsidR="00727E54" w:rsidRPr="00A707B2" w14:paraId="65A8C4C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17C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083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 peptidyl-prolyl isomerization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23F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287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434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3.90e-03</w:t>
            </w:r>
          </w:p>
        </w:tc>
      </w:tr>
      <w:tr w:rsidR="00727E54" w:rsidRPr="00A707B2" w14:paraId="5AB76C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1D90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F36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protein-DNA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355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569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FCC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6.53e-05</w:t>
            </w:r>
          </w:p>
        </w:tc>
      </w:tr>
      <w:tr w:rsidR="00727E54" w:rsidRPr="00A707B2" w14:paraId="72E2508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CDD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291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protein-DNA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AA8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B94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F90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3.95e-07</w:t>
            </w:r>
          </w:p>
        </w:tc>
      </w:tr>
      <w:tr w:rsidR="00727E54" w:rsidRPr="00A707B2" w14:paraId="707EE36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724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C75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5D4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264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889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1.03e-12</w:t>
            </w:r>
          </w:p>
        </w:tc>
      </w:tr>
      <w:tr w:rsidR="00727E54" w:rsidRPr="00A707B2" w14:paraId="7E4B43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728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7A2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31D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675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F00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8.95e-13</w:t>
            </w:r>
          </w:p>
        </w:tc>
      </w:tr>
      <w:tr w:rsidR="00727E54" w:rsidRPr="00A707B2" w14:paraId="516117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56E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D2B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E53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950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465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1.19e-10</w:t>
            </w:r>
          </w:p>
        </w:tc>
      </w:tr>
      <w:tr w:rsidR="00727E54" w:rsidRPr="00A707B2" w14:paraId="097231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32B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6EC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9E1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D4F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D9C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5.98e-14</w:t>
            </w:r>
          </w:p>
        </w:tc>
      </w:tr>
      <w:tr w:rsidR="00727E54" w:rsidRPr="00A707B2" w14:paraId="1B99128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776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C02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proteinogenic 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5C5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9FE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332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2.14e-02</w:t>
            </w:r>
          </w:p>
        </w:tc>
      </w:tr>
      <w:tr w:rsidR="00727E54" w:rsidRPr="00A707B2" w14:paraId="694062F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914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08A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proteinogenic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336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405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722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1.73e-03</w:t>
            </w:r>
          </w:p>
        </w:tc>
      </w:tr>
      <w:tr w:rsidR="00727E54" w:rsidRPr="00A707B2" w14:paraId="49E5E96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19F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E28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446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B4D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23B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1.68e-04</w:t>
            </w:r>
          </w:p>
        </w:tc>
      </w:tr>
      <w:tr w:rsidR="00727E54" w:rsidRPr="00A707B2" w14:paraId="72ADCE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7A7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865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9B3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F53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1E2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589327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DDB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EC9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E96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6DC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776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1.02e-02</w:t>
            </w:r>
          </w:p>
        </w:tc>
      </w:tr>
      <w:tr w:rsidR="00727E54" w:rsidRPr="00A707B2" w14:paraId="39004E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B0D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42A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2F1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86C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86BE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1.08e-03</w:t>
            </w:r>
          </w:p>
        </w:tc>
      </w:tr>
      <w:tr w:rsidR="00727E54" w:rsidRPr="00A707B2" w14:paraId="378E70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C6F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C0C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347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A03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70A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2.63e-05</w:t>
            </w:r>
          </w:p>
        </w:tc>
      </w:tr>
      <w:tr w:rsidR="00727E54" w:rsidRPr="00A707B2" w14:paraId="44BCF32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8D9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297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C5E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825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2E4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3.69e-02</w:t>
            </w:r>
          </w:p>
        </w:tc>
      </w:tr>
      <w:tr w:rsidR="00727E54" w:rsidRPr="00A707B2" w14:paraId="18E2A9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831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06C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CF5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5CB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2DA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1.11e-03</w:t>
            </w:r>
          </w:p>
        </w:tc>
      </w:tr>
      <w:tr w:rsidR="00727E54" w:rsidRPr="00A707B2" w14:paraId="07C41C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F3D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C73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C72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8ED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0F9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4D8BC4E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F61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EE5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646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B53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1F5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2.75e-02</w:t>
            </w:r>
          </w:p>
        </w:tc>
      </w:tr>
      <w:tr w:rsidR="00727E54" w:rsidRPr="00A707B2" w14:paraId="718816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E25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691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922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EFF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C4F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3.66e-03</w:t>
            </w:r>
          </w:p>
        </w:tc>
      </w:tr>
      <w:tr w:rsidR="00727E54" w:rsidRPr="00A707B2" w14:paraId="5596C2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528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216D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24F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EF4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31A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3.71e-05</w:t>
            </w:r>
          </w:p>
        </w:tc>
      </w:tr>
      <w:tr w:rsidR="00727E54" w:rsidRPr="00A707B2" w14:paraId="1483DC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D6E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E05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1EA1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DDA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FED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3.25e-02</w:t>
            </w:r>
          </w:p>
        </w:tc>
      </w:tr>
      <w:tr w:rsidR="00727E54" w:rsidRPr="00A707B2" w14:paraId="198FC1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F5A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8AF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895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75D4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1C7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1.00e-03</w:t>
            </w:r>
          </w:p>
        </w:tc>
      </w:tr>
      <w:tr w:rsidR="00727E54" w:rsidRPr="00A707B2" w14:paraId="2F10B9B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426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765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C89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65E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848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3.50e-02</w:t>
            </w:r>
          </w:p>
        </w:tc>
      </w:tr>
      <w:tr w:rsidR="00727E54" w:rsidRPr="00A707B2" w14:paraId="73B12A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1F4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439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purine-containing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785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45B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5D0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1.20e-03</w:t>
            </w:r>
          </w:p>
        </w:tc>
      </w:tr>
      <w:tr w:rsidR="00727E54" w:rsidRPr="00A707B2" w14:paraId="6A6EF1D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82C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1D3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pyridine nucleotide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C30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2AC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B97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45B123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0D31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F21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pyridine-containing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7E6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D73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5D8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2.75e-02</w:t>
            </w:r>
          </w:p>
        </w:tc>
      </w:tr>
      <w:tr w:rsidR="00727E54" w:rsidRPr="00A707B2" w14:paraId="1EB29CF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7E9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8DF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pyruvate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3F0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A4B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DDB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2.38e-02</w:t>
            </w:r>
          </w:p>
        </w:tc>
      </w:tr>
      <w:tr w:rsidR="00727E54" w:rsidRPr="00A707B2" w14:paraId="7BC18D8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BBB7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2BB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F71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A1D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FFC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2.68e-05</w:t>
            </w:r>
          </w:p>
        </w:tc>
      </w:tr>
      <w:tr w:rsidR="00727E54" w:rsidRPr="00A707B2" w14:paraId="6865ED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02E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B24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255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A9B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0FD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2.63e-05</w:t>
            </w:r>
          </w:p>
        </w:tc>
      </w:tr>
      <w:tr w:rsidR="00727E54" w:rsidRPr="00A707B2" w14:paraId="2103E3C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555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180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recombinational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80D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CA4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E99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3.24e-02</w:t>
            </w:r>
          </w:p>
        </w:tc>
      </w:tr>
      <w:tr w:rsidR="00727E54" w:rsidRPr="00A707B2" w14:paraId="5768A6E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5EA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A22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6C4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C92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02E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1.89e-02</w:t>
            </w:r>
          </w:p>
        </w:tc>
      </w:tr>
      <w:tr w:rsidR="00727E54" w:rsidRPr="00A707B2" w14:paraId="659F8A2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8E2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FC9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408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78A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BE3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3.86e-03</w:t>
            </w:r>
          </w:p>
        </w:tc>
      </w:tr>
      <w:tr w:rsidR="00727E54" w:rsidRPr="00A707B2" w14:paraId="3E667F2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413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A95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B5A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B6A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4B7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2.78e-03</w:t>
            </w:r>
          </w:p>
        </w:tc>
      </w:tr>
      <w:tr w:rsidR="00727E54" w:rsidRPr="00A707B2" w14:paraId="5E2D27B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99E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C5A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82D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7C1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6BA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2.68e-02</w:t>
            </w:r>
          </w:p>
        </w:tc>
      </w:tr>
      <w:tr w:rsidR="00727E54" w:rsidRPr="00A707B2" w14:paraId="22B70C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A90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FB8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0C4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C4C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FDB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1.93e-02</w:t>
            </w:r>
          </w:p>
        </w:tc>
      </w:tr>
      <w:tr w:rsidR="00727E54" w:rsidRPr="00A707B2" w14:paraId="692D6C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759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2C3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3DC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A09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CFC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2.06e-07</w:t>
            </w:r>
          </w:p>
        </w:tc>
      </w:tr>
      <w:tr w:rsidR="00727E54" w:rsidRPr="00A707B2" w14:paraId="4A32088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814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F83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 cycle G2/M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028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6B4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1BD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3.60e-03</w:t>
            </w:r>
          </w:p>
        </w:tc>
      </w:tr>
      <w:tr w:rsidR="00727E54" w:rsidRPr="00A707B2" w14:paraId="7E943D6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E7E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6DC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20F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B99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5E5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8.76e-05</w:t>
            </w:r>
          </w:p>
        </w:tc>
      </w:tr>
      <w:tr w:rsidR="00727E54" w:rsidRPr="00A707B2" w14:paraId="7FB5FE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F3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321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8DA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433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5FE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5.99e-06</w:t>
            </w:r>
          </w:p>
        </w:tc>
      </w:tr>
      <w:tr w:rsidR="00727E54" w:rsidRPr="00A707B2" w14:paraId="1FD982D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19A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16B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AE9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5C0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4D5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6.75e-03</w:t>
            </w:r>
          </w:p>
        </w:tc>
      </w:tr>
      <w:tr w:rsidR="00727E54" w:rsidRPr="00A707B2" w14:paraId="2B952E8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E0F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01A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E13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FB4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A57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4.54e-02</w:t>
            </w:r>
          </w:p>
        </w:tc>
      </w:tr>
      <w:tr w:rsidR="00727E54" w:rsidRPr="00A707B2" w14:paraId="0966982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6B9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170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3E7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472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C02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1.27e-02</w:t>
            </w:r>
          </w:p>
        </w:tc>
      </w:tr>
      <w:tr w:rsidR="00727E54" w:rsidRPr="00A707B2" w14:paraId="3D13F7D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6D4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67F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6FF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2AD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1AC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4.90e-02</w:t>
            </w:r>
          </w:p>
        </w:tc>
      </w:tr>
      <w:tr w:rsidR="00727E54" w:rsidRPr="00A707B2" w14:paraId="56F1975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825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6B8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metaphase/anaphase transition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475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DEC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B3B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2.42e-02</w:t>
            </w:r>
          </w:p>
        </w:tc>
      </w:tr>
      <w:tr w:rsidR="00727E54" w:rsidRPr="00A707B2" w14:paraId="6478CE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8A2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2C3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AC3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8FD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85E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1.99e-03</w:t>
            </w:r>
          </w:p>
        </w:tc>
      </w:tr>
      <w:tr w:rsidR="00727E54" w:rsidRPr="00A707B2" w14:paraId="30CA2A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CD7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BD1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510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725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84D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5.00e-03</w:t>
            </w:r>
          </w:p>
        </w:tc>
      </w:tr>
      <w:tr w:rsidR="00727E54" w:rsidRPr="00A707B2" w14:paraId="7BA0057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CFF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D81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mitotic metaphase/anaphase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AE4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178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851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2.13e-02</w:t>
            </w:r>
          </w:p>
        </w:tc>
      </w:tr>
      <w:tr w:rsidR="00727E54" w:rsidRPr="00A707B2" w14:paraId="25C5E98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EBC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27C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mitotic sister chromatid separation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3B7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0BE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9B9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4.04e-02</w:t>
            </w:r>
          </w:p>
        </w:tc>
      </w:tr>
      <w:tr w:rsidR="00727E54" w:rsidRPr="00A707B2" w14:paraId="6E4506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C06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3FB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209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7D6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FBF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4.09e-02</w:t>
            </w:r>
          </w:p>
        </w:tc>
      </w:tr>
      <w:tr w:rsidR="00727E54" w:rsidRPr="00A707B2" w14:paraId="08631D9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E1C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2B0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CA6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4F3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699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5.17e-12</w:t>
            </w:r>
          </w:p>
        </w:tc>
      </w:tr>
      <w:tr w:rsidR="00727E54" w:rsidRPr="00A707B2" w14:paraId="74A3109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24F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62C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6E6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086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155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3.57e-04</w:t>
            </w:r>
          </w:p>
        </w:tc>
      </w:tr>
      <w:tr w:rsidR="00727E54" w:rsidRPr="00A707B2" w14:paraId="73257E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151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21A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884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132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272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5.63e-19</w:t>
            </w:r>
          </w:p>
        </w:tc>
      </w:tr>
      <w:tr w:rsidR="00727E54" w:rsidRPr="00A707B2" w14:paraId="40EA01B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46B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80A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26A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7FA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D9C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2.75e-02</w:t>
            </w:r>
          </w:p>
        </w:tc>
      </w:tr>
      <w:tr w:rsidR="00727E54" w:rsidRPr="00A707B2" w14:paraId="17B354B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199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1A9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65A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A56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A9B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2.30e-02</w:t>
            </w:r>
          </w:p>
        </w:tc>
      </w:tr>
      <w:tr w:rsidR="00727E54" w:rsidRPr="00A707B2" w14:paraId="598A685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545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562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1A2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658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615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1.00e-03</w:t>
            </w:r>
          </w:p>
        </w:tc>
      </w:tr>
      <w:tr w:rsidR="00727E54" w:rsidRPr="00A707B2" w14:paraId="35406E4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159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6D4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327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CA6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069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1.07e-05</w:t>
            </w:r>
          </w:p>
        </w:tc>
      </w:tr>
      <w:tr w:rsidR="00727E54" w:rsidRPr="00A707B2" w14:paraId="66BDAA7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33C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FBE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029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5B9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411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2.81e-02</w:t>
            </w:r>
          </w:p>
        </w:tc>
      </w:tr>
      <w:tr w:rsidR="00727E54" w:rsidRPr="00A707B2" w14:paraId="707DEB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182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533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819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F4E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DFD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5.34e-04</w:t>
            </w:r>
          </w:p>
        </w:tc>
      </w:tr>
      <w:tr w:rsidR="00727E54" w:rsidRPr="00A707B2" w14:paraId="7F8F6CC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155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9AA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1CE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C27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564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5.00e-03</w:t>
            </w:r>
          </w:p>
        </w:tc>
      </w:tr>
      <w:tr w:rsidR="00727E54" w:rsidRPr="00A707B2" w14:paraId="4A2D957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E17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AA7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987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7B2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9F8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4.64e-05</w:t>
            </w:r>
          </w:p>
        </w:tc>
      </w:tr>
      <w:tr w:rsidR="00727E54" w:rsidRPr="00A707B2" w14:paraId="343BAE7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D07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61B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535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4D5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498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2.61e-05</w:t>
            </w:r>
          </w:p>
        </w:tc>
      </w:tr>
      <w:tr w:rsidR="00727E54" w:rsidRPr="00A707B2" w14:paraId="5409387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07A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78C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493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8B5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7E0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1.33e-02</w:t>
            </w:r>
          </w:p>
        </w:tc>
      </w:tr>
      <w:tr w:rsidR="00727E54" w:rsidRPr="00A707B2" w14:paraId="7E0693C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743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5A0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4CD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7C9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41D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3.07e-05</w:t>
            </w:r>
          </w:p>
        </w:tc>
      </w:tr>
      <w:tr w:rsidR="00727E54" w:rsidRPr="00A707B2" w14:paraId="51F927D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03F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505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FC4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4CC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198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9.60e-08</w:t>
            </w:r>
          </w:p>
        </w:tc>
      </w:tr>
      <w:tr w:rsidR="00727E54" w:rsidRPr="00A707B2" w14:paraId="6C581CD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A24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F2C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CFA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069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0A5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5.23e-11</w:t>
            </w:r>
          </w:p>
        </w:tc>
      </w:tr>
      <w:tr w:rsidR="00727E54" w:rsidRPr="00A707B2" w14:paraId="0960B6F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6A9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09F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sexual reproduction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5F5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9FE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29D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4.56e-03</w:t>
            </w:r>
          </w:p>
        </w:tc>
      </w:tr>
      <w:tr w:rsidR="00727E54" w:rsidRPr="00A707B2" w14:paraId="23BBF6D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742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DA1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signal transduction in response to DNA damage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9B3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D7F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D69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4.38e-02</w:t>
            </w:r>
          </w:p>
        </w:tc>
      </w:tr>
      <w:tr w:rsidR="00727E54" w:rsidRPr="00A707B2" w14:paraId="00F5DD4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8BB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D60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697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B31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714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1.62e-03</w:t>
            </w:r>
          </w:p>
        </w:tc>
      </w:tr>
      <w:tr w:rsidR="00727E54" w:rsidRPr="00A707B2" w14:paraId="2C617F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72E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AC3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9D5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4A9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CE7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7.02e-06</w:t>
            </w:r>
          </w:p>
        </w:tc>
      </w:tr>
      <w:tr w:rsidR="00727E54" w:rsidRPr="00A707B2" w14:paraId="46104B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13A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AE9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411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D8F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6B0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6.68e-05</w:t>
            </w:r>
          </w:p>
        </w:tc>
      </w:tr>
      <w:tr w:rsidR="00727E54" w:rsidRPr="00A707B2" w14:paraId="276F23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750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071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FE7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573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2FD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5.27e-08</w:t>
            </w:r>
          </w:p>
        </w:tc>
      </w:tr>
      <w:tr w:rsidR="00727E54" w:rsidRPr="00A707B2" w14:paraId="3A142D3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912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D198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tRNA aminoacylation for protein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87A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DC2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CE8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5.03e-07</w:t>
            </w:r>
          </w:p>
        </w:tc>
      </w:tr>
      <w:tr w:rsidR="00727E54" w:rsidRPr="00A707B2" w14:paraId="11AF07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880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405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699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82E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590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5.83e-04</w:t>
            </w:r>
          </w:p>
        </w:tc>
      </w:tr>
      <w:tr w:rsidR="00727E54" w:rsidRPr="00A707B2" w14:paraId="021A0AF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69C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4DA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tetrahydrofolate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DE1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599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1B6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3.75e-02</w:t>
            </w:r>
          </w:p>
        </w:tc>
      </w:tr>
      <w:tr w:rsidR="00727E54" w:rsidRPr="00A707B2" w14:paraId="1C8BFA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3E3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C69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C61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B30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675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3.59e-65</w:t>
            </w:r>
          </w:p>
        </w:tc>
      </w:tr>
      <w:tr w:rsidR="00727E54" w:rsidRPr="00A707B2" w14:paraId="2BECD9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7FB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BC0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83C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74A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E98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8.57e-04</w:t>
            </w:r>
          </w:p>
        </w:tc>
      </w:tr>
      <w:tr w:rsidR="00727E54" w:rsidRPr="00A707B2" w14:paraId="69EC28A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92E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268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1AB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DF8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B7F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1.59e-05</w:t>
            </w:r>
          </w:p>
        </w:tc>
      </w:tr>
      <w:tr w:rsidR="00727E54" w:rsidRPr="00A707B2" w14:paraId="4992044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1BB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sidRPr="00A707B2">
              <w:rPr>
                <w:rFonts w:eastAsia="Times New Roman"/>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C8C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tricarboxylic acid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70A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B8B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239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1.59e-05</w:t>
            </w:r>
          </w:p>
        </w:tc>
      </w:tr>
      <w:tr w:rsidR="00727E54" w:rsidRPr="00A707B2" w14:paraId="017D6459"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B17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t>Cellular Component</w:t>
            </w:r>
          </w:p>
        </w:tc>
      </w:tr>
      <w:tr w:rsidR="00727E54" w:rsidRPr="00A707B2" w14:paraId="49F169B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F57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E80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602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498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97B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1.02e-02</w:t>
            </w:r>
          </w:p>
        </w:tc>
      </w:tr>
      <w:tr w:rsidR="00727E54" w:rsidRPr="00A707B2" w14:paraId="03B90EA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0CD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F0A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Sm</w:t>
            </w:r>
            <w:proofErr w:type="spellEnd"/>
            <w:r w:rsidRPr="00A707B2">
              <w:rPr>
                <w:rFonts w:eastAsia="Times New Roman"/>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510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F39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3BA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1.16e-03</w:t>
            </w:r>
          </w:p>
        </w:tc>
      </w:tr>
      <w:tr w:rsidR="00727E54" w:rsidRPr="00A707B2" w14:paraId="2ECC2E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42E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7EA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U1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40F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D83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9B7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1.67e-02</w:t>
            </w:r>
          </w:p>
        </w:tc>
      </w:tr>
      <w:tr w:rsidR="00727E54" w:rsidRPr="00A707B2" w14:paraId="78FC8E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A25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FC6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U12-type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C17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F0D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8AC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2.88e-02</w:t>
            </w:r>
          </w:p>
        </w:tc>
      </w:tr>
      <w:tr w:rsidR="00727E54" w:rsidRPr="00A707B2" w14:paraId="7CD1FA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DF0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2D0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U2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59B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DCA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4DD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3.72e-03</w:t>
            </w:r>
          </w:p>
        </w:tc>
      </w:tr>
      <w:tr w:rsidR="00727E54" w:rsidRPr="00A707B2" w14:paraId="31FF89F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AA0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FDC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49C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175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A37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5.33e-04</w:t>
            </w:r>
          </w:p>
        </w:tc>
      </w:tr>
      <w:tr w:rsidR="00727E54" w:rsidRPr="00A707B2" w14:paraId="416D11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C43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150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U4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2BB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C27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58C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1.12e-03</w:t>
            </w:r>
          </w:p>
        </w:tc>
      </w:tr>
      <w:tr w:rsidR="00727E54" w:rsidRPr="00A707B2" w14:paraId="546EF61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605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F15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U5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EABF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900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7BD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6.68e-03</w:t>
            </w:r>
          </w:p>
        </w:tc>
      </w:tr>
      <w:tr w:rsidR="00727E54" w:rsidRPr="00A707B2" w14:paraId="55A0A2B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45A0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F82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aminoacyl-tRNA synthetase multienzyme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6E5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FEA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2DE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1.12e-03</w:t>
            </w:r>
          </w:p>
        </w:tc>
      </w:tr>
      <w:tr w:rsidR="00727E54" w:rsidRPr="00A707B2" w14:paraId="0C7846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EF1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8EC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3C5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7BE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290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1.31e-10</w:t>
            </w:r>
          </w:p>
        </w:tc>
      </w:tr>
      <w:tr w:rsidR="00727E54" w:rsidRPr="00A707B2" w14:paraId="70A720B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A30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14F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20C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410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631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1.37e-03</w:t>
            </w:r>
          </w:p>
        </w:tc>
      </w:tr>
      <w:tr w:rsidR="00727E54" w:rsidRPr="00A707B2" w14:paraId="1DB6302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020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2CB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centrosome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BEF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CE6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AA2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5.33e-04</w:t>
            </w:r>
          </w:p>
        </w:tc>
      </w:tr>
      <w:tr w:rsidR="00727E54" w:rsidRPr="00A707B2" w14:paraId="16DC88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1DA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DB4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A77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B53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AEC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1.18e-03</w:t>
            </w:r>
          </w:p>
        </w:tc>
      </w:tr>
      <w:tr w:rsidR="00727E54" w:rsidRPr="00A707B2" w14:paraId="706595B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FC6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8E3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chromosomal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E35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9C7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A52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6.00e-08</w:t>
            </w:r>
          </w:p>
        </w:tc>
      </w:tr>
      <w:tr w:rsidR="00727E54" w:rsidRPr="00A707B2" w14:paraId="7059DA3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DAB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391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2AA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132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FD9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2.56e-14</w:t>
            </w:r>
          </w:p>
        </w:tc>
      </w:tr>
      <w:tr w:rsidR="00727E54" w:rsidRPr="00A707B2" w14:paraId="000AE17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4F8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65B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A63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B49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20F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7.34e-07</w:t>
            </w:r>
          </w:p>
        </w:tc>
      </w:tr>
      <w:tr w:rsidR="00727E54" w:rsidRPr="00A707B2" w14:paraId="694A66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7E28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92DA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cleavage furrow</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94F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75C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676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9.12e-03</w:t>
            </w:r>
          </w:p>
        </w:tc>
      </w:tr>
      <w:tr w:rsidR="00727E54" w:rsidRPr="00A707B2" w14:paraId="6FDFD3F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537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1FB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condensed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873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240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5BC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1.29e-06</w:t>
            </w:r>
          </w:p>
        </w:tc>
      </w:tr>
      <w:tr w:rsidR="00727E54" w:rsidRPr="00A707B2" w14:paraId="65D8F14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3CC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A69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condensed 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BDF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6D0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C90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3.03e-04</w:t>
            </w:r>
          </w:p>
        </w:tc>
      </w:tr>
      <w:tr w:rsidR="00727E54" w:rsidRPr="00A707B2" w14:paraId="199D163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C1A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579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424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9A6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57B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1.01e-04</w:t>
            </w:r>
          </w:p>
        </w:tc>
      </w:tr>
      <w:tr w:rsidR="00727E54" w:rsidRPr="00A707B2" w14:paraId="40DEAF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A02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B6C7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C97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C94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DB8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7.97e-28</w:t>
            </w:r>
          </w:p>
        </w:tc>
      </w:tr>
      <w:tr w:rsidR="00727E54" w:rsidRPr="00A707B2" w14:paraId="12EB6BA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561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3D2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12F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5CD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987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3.27e-30</w:t>
            </w:r>
          </w:p>
        </w:tc>
      </w:tr>
      <w:tr w:rsidR="00727E54" w:rsidRPr="00A707B2" w14:paraId="5B0BE69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ECB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461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E65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A5D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4DB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4.02e-29</w:t>
            </w:r>
          </w:p>
        </w:tc>
      </w:tr>
      <w:tr w:rsidR="00727E54" w:rsidRPr="00A707B2" w14:paraId="3D5641C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932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F6F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A43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44F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C6A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4.32e-52</w:t>
            </w:r>
          </w:p>
        </w:tc>
      </w:tr>
      <w:tr w:rsidR="00727E54" w:rsidRPr="00A707B2" w14:paraId="191522D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52B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B7B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289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FE4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E3C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1.85e-22</w:t>
            </w:r>
          </w:p>
        </w:tc>
      </w:tr>
      <w:tr w:rsidR="00727E54" w:rsidRPr="00A707B2" w14:paraId="0BBE245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6CB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74F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06B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96A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5A5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9.12e-05</w:t>
            </w:r>
          </w:p>
        </w:tc>
      </w:tr>
      <w:tr w:rsidR="00727E54" w:rsidRPr="00A707B2" w14:paraId="1F3B999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5D8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DBD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425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DF1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F91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1.63e-05</w:t>
            </w:r>
          </w:p>
        </w:tc>
      </w:tr>
      <w:tr w:rsidR="00727E54" w:rsidRPr="00A707B2" w14:paraId="6DF4909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FE2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61F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036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46E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314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2.36e-05</w:t>
            </w:r>
          </w:p>
        </w:tc>
      </w:tr>
      <w:tr w:rsidR="00727E54" w:rsidRPr="00A707B2" w14:paraId="3FD64D3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B92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E60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5B3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0AD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846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3.24e-02</w:t>
            </w:r>
          </w:p>
        </w:tc>
      </w:tr>
      <w:tr w:rsidR="00727E54" w:rsidRPr="00A707B2" w14:paraId="422AAE8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DC6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2E0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A72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00B4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DAE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4.75e-10</w:t>
            </w:r>
          </w:p>
        </w:tc>
      </w:tr>
      <w:tr w:rsidR="00727E54" w:rsidRPr="00A707B2" w14:paraId="56C5E6C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613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191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BB1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1FB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F64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8.08e-52</w:t>
            </w:r>
          </w:p>
        </w:tc>
      </w:tr>
      <w:tr w:rsidR="00727E54" w:rsidRPr="00A707B2" w14:paraId="3924EC6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29D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C8A9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CF8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E91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3B6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4.52e-26</w:t>
            </w:r>
          </w:p>
        </w:tc>
      </w:tr>
      <w:tr w:rsidR="00727E54" w:rsidRPr="00A707B2" w14:paraId="56E57D1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F3E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90A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8FC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625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FE29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4.71e-35</w:t>
            </w:r>
          </w:p>
        </w:tc>
      </w:tr>
      <w:tr w:rsidR="00727E54" w:rsidRPr="00A707B2" w14:paraId="3B70407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DF12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9CF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908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6FCC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CCD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1.05e-42</w:t>
            </w:r>
          </w:p>
        </w:tc>
      </w:tr>
      <w:tr w:rsidR="00727E54" w:rsidRPr="00A707B2" w14:paraId="6394750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68F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162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BF7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A59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79A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3.97e-27</w:t>
            </w:r>
          </w:p>
        </w:tc>
      </w:tr>
      <w:tr w:rsidR="00727E54" w:rsidRPr="00A707B2" w14:paraId="205ABA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AF5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836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7CE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7B2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B43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4.68e-03</w:t>
            </w:r>
          </w:p>
        </w:tc>
      </w:tr>
      <w:tr w:rsidR="00727E54" w:rsidRPr="00A707B2" w14:paraId="2359FDD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C669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8AA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kinetochore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5CC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42F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BE1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1.01e-04</w:t>
            </w:r>
          </w:p>
        </w:tc>
      </w:tr>
      <w:tr w:rsidR="00727E54" w:rsidRPr="00A707B2" w14:paraId="09C9A16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C5D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F5E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7858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AEC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279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3.76e-26</w:t>
            </w:r>
          </w:p>
        </w:tc>
      </w:tr>
      <w:tr w:rsidR="00727E54" w:rsidRPr="00A707B2" w14:paraId="13F61D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134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2FF7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E97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9B01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5BD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9.54e-25</w:t>
            </w:r>
          </w:p>
        </w:tc>
      </w:tr>
      <w:tr w:rsidR="00727E54" w:rsidRPr="00A707B2" w14:paraId="7E130C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D97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BA5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A6B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D31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852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3.97e-27</w:t>
            </w:r>
          </w:p>
        </w:tc>
      </w:tr>
      <w:tr w:rsidR="00727E54" w:rsidRPr="00A707B2" w14:paraId="34A2452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6A9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2074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microtubule cytoskeleton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DCC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B07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F43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4.41e-04</w:t>
            </w:r>
          </w:p>
        </w:tc>
      </w:tr>
      <w:tr w:rsidR="00727E54" w:rsidRPr="00A707B2" w14:paraId="2C2967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407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17E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microtubule organizing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BAE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FD5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24C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1.02e-02</w:t>
            </w:r>
          </w:p>
        </w:tc>
      </w:tr>
      <w:tr w:rsidR="00727E54" w:rsidRPr="00A707B2" w14:paraId="727BAE6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F41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23B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DEE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A92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3EA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3.18e-08</w:t>
            </w:r>
          </w:p>
        </w:tc>
      </w:tr>
      <w:tr w:rsidR="00727E54" w:rsidRPr="00A707B2" w14:paraId="7201A08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F12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9BB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955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9A5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F84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2.55e-12</w:t>
            </w:r>
          </w:p>
        </w:tc>
      </w:tr>
      <w:tr w:rsidR="00727E54" w:rsidRPr="00A707B2" w14:paraId="12F3A95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76E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5EA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A7D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5A4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700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4.42e-13</w:t>
            </w:r>
          </w:p>
        </w:tc>
      </w:tr>
      <w:tr w:rsidR="00727E54" w:rsidRPr="00A707B2" w14:paraId="0CF9570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47C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E55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B6A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E31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EA5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4.32e-08</w:t>
            </w:r>
          </w:p>
        </w:tc>
      </w:tr>
      <w:tr w:rsidR="00727E54" w:rsidRPr="00A707B2" w14:paraId="69E2403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D25D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1E2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76A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9FF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EFC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2.73e-16</w:t>
            </w:r>
          </w:p>
        </w:tc>
      </w:tr>
      <w:tr w:rsidR="00727E54" w:rsidRPr="00A707B2" w14:paraId="6A4C149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747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806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C00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22B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D4A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4.00e-06</w:t>
            </w:r>
          </w:p>
        </w:tc>
      </w:tr>
      <w:tr w:rsidR="00727E54" w:rsidRPr="00A707B2" w14:paraId="6FA3EE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E7E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8B3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722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1F6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26B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2.21e-02</w:t>
            </w:r>
          </w:p>
        </w:tc>
      </w:tr>
      <w:tr w:rsidR="00727E54" w:rsidRPr="00A707B2" w14:paraId="21EA512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F42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67C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DFC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FE9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F7E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1.12e-03</w:t>
            </w:r>
          </w:p>
        </w:tc>
      </w:tr>
      <w:tr w:rsidR="00727E54" w:rsidRPr="00A707B2" w14:paraId="1F3DFB1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88E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421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535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653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FE4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9.69e-06</w:t>
            </w:r>
          </w:p>
        </w:tc>
      </w:tr>
      <w:tr w:rsidR="00727E54" w:rsidRPr="00A707B2" w14:paraId="03D377A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674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12A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260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AD1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520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8.40e-06</w:t>
            </w:r>
          </w:p>
        </w:tc>
      </w:tr>
      <w:tr w:rsidR="00727E54" w:rsidRPr="00A707B2" w14:paraId="10A8B25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0E2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998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68A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A15C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256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6.18e-36</w:t>
            </w:r>
          </w:p>
        </w:tc>
      </w:tr>
      <w:tr w:rsidR="00727E54" w:rsidRPr="00A707B2" w14:paraId="1EB4226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E92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5B7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mitotic 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A7C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60C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704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4.58e-02</w:t>
            </w:r>
          </w:p>
        </w:tc>
      </w:tr>
      <w:tr w:rsidR="00727E54" w:rsidRPr="00A707B2" w14:paraId="4FB4739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982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F0B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4AE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627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1BF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2.54e-35</w:t>
            </w:r>
          </w:p>
        </w:tc>
      </w:tr>
      <w:tr w:rsidR="00727E54" w:rsidRPr="00A707B2" w14:paraId="6552885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37D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C34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2CC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FF5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938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3.89e-02</w:t>
            </w:r>
          </w:p>
        </w:tc>
      </w:tr>
      <w:tr w:rsidR="00727E54" w:rsidRPr="00A707B2" w14:paraId="6B0E86E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48D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844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444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DDF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221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6.28e-19</w:t>
            </w:r>
          </w:p>
        </w:tc>
      </w:tr>
      <w:tr w:rsidR="00727E54" w:rsidRPr="00A707B2" w14:paraId="234E127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A3B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050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0E2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046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843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7.62e-07</w:t>
            </w:r>
          </w:p>
        </w:tc>
      </w:tr>
      <w:tr w:rsidR="00727E54" w:rsidRPr="00A707B2" w14:paraId="35A42A9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84A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881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F2D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7FC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C4F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1.62e-10</w:t>
            </w:r>
          </w:p>
        </w:tc>
      </w:tr>
      <w:tr w:rsidR="00727E54" w:rsidRPr="00A707B2" w14:paraId="6E8AB76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36E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1B8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531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86AF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C96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1.02e-12</w:t>
            </w:r>
          </w:p>
        </w:tc>
      </w:tr>
      <w:tr w:rsidR="00727E54" w:rsidRPr="00A707B2" w14:paraId="23F72E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BEA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B8D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D1E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D01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8CE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2.14e-17</w:t>
            </w:r>
          </w:p>
        </w:tc>
      </w:tr>
      <w:tr w:rsidR="00727E54" w:rsidRPr="00A707B2" w14:paraId="1BEF191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EF7A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08C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85B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4F1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BF2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9.69e-06</w:t>
            </w:r>
          </w:p>
        </w:tc>
      </w:tr>
      <w:tr w:rsidR="00727E54" w:rsidRPr="00A707B2" w14:paraId="2DD4B3C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309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B29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175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719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5AA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8.40e-06</w:t>
            </w:r>
          </w:p>
        </w:tc>
      </w:tr>
      <w:tr w:rsidR="00727E54" w:rsidRPr="00A707B2" w14:paraId="1680135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201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669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9C9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69F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EC6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9.05e-39</w:t>
            </w:r>
          </w:p>
        </w:tc>
      </w:tr>
      <w:tr w:rsidR="00727E54" w:rsidRPr="00A707B2" w14:paraId="05DEE79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218A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81B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61B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6CE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315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2.99e-09</w:t>
            </w:r>
          </w:p>
        </w:tc>
      </w:tr>
      <w:tr w:rsidR="00727E54" w:rsidRPr="00A707B2" w14:paraId="77E445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63E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60C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027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67A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A7E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1.16e-11</w:t>
            </w:r>
          </w:p>
        </w:tc>
      </w:tr>
      <w:tr w:rsidR="00727E54" w:rsidRPr="00A707B2" w14:paraId="455570E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760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6BE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562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356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FE8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3.97e-27</w:t>
            </w:r>
          </w:p>
        </w:tc>
      </w:tr>
      <w:tr w:rsidR="00727E54" w:rsidRPr="00A707B2" w14:paraId="4B0514A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9C4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1A0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FE7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68A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25C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4.39e-06</w:t>
            </w:r>
          </w:p>
        </w:tc>
      </w:tr>
      <w:tr w:rsidR="00727E54" w:rsidRPr="00A707B2" w14:paraId="12183AA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720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D7D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pICln-Sm</w:t>
            </w:r>
            <w:proofErr w:type="spellEnd"/>
            <w:r w:rsidRPr="00A707B2">
              <w:rPr>
                <w:rFonts w:eastAsia="Times New Roman"/>
                <w:sz w:val="16"/>
                <w:szCs w:val="16"/>
              </w:rPr>
              <w:t xml:space="preserv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BB7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B19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DEB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8.41e-03</w:t>
            </w:r>
          </w:p>
        </w:tc>
      </w:tr>
      <w:tr w:rsidR="00727E54" w:rsidRPr="00A707B2" w14:paraId="6E54F5A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F82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37E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sidRPr="00A707B2">
              <w:rPr>
                <w:rFonts w:eastAsia="Times New Roman"/>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649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46D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82EB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1.16e-03</w:t>
            </w:r>
          </w:p>
        </w:tc>
      </w:tr>
      <w:tr w:rsidR="00727E54" w:rsidRPr="00A707B2" w14:paraId="2A2655E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0D2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A63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proteasome core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737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6D5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0D2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5.43e-04</w:t>
            </w:r>
          </w:p>
        </w:tc>
      </w:tr>
      <w:tr w:rsidR="00727E54" w:rsidRPr="00A707B2" w14:paraId="0BCF2A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952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D80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9CF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392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088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3.03e-04</w:t>
            </w:r>
          </w:p>
        </w:tc>
      </w:tr>
      <w:tr w:rsidR="00727E54" w:rsidRPr="00A707B2" w14:paraId="5E6D018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1F7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B85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CFF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049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DB3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5.76e-32</w:t>
            </w:r>
          </w:p>
        </w:tc>
      </w:tr>
      <w:tr w:rsidR="00727E54" w:rsidRPr="00A707B2" w14:paraId="7E84A67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0CE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17CC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D7C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D8F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3E1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5.94e-06</w:t>
            </w:r>
          </w:p>
        </w:tc>
      </w:tr>
      <w:tr w:rsidR="00727E54" w:rsidRPr="00A707B2" w14:paraId="340B36C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446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FB4C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6C13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FE2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5C2B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3.99e-02</w:t>
            </w:r>
          </w:p>
        </w:tc>
      </w:tr>
      <w:tr w:rsidR="00727E54" w:rsidRPr="00A707B2" w14:paraId="1F69979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048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C87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542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106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E38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6.27e-04</w:t>
            </w:r>
          </w:p>
        </w:tc>
      </w:tr>
      <w:tr w:rsidR="00727E54" w:rsidRPr="00A707B2" w14:paraId="09E3896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8D3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58B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995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4F5F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E22A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2.44e-03</w:t>
            </w:r>
          </w:p>
        </w:tc>
      </w:tr>
      <w:tr w:rsidR="00727E54" w:rsidRPr="00A707B2" w14:paraId="6E24ABE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A10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CA1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950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0747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10A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3.03e-04</w:t>
            </w:r>
          </w:p>
        </w:tc>
      </w:tr>
      <w:tr w:rsidR="00727E54" w:rsidRPr="00A707B2" w14:paraId="63396ED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369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050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EA5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006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617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1.01e-04</w:t>
            </w:r>
          </w:p>
        </w:tc>
      </w:tr>
      <w:tr w:rsidR="00727E54" w:rsidRPr="00A707B2" w14:paraId="25243F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D337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B8F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respiratory chain complex IV</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761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5F4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C26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9.06e-03</w:t>
            </w:r>
          </w:p>
        </w:tc>
      </w:tr>
      <w:tr w:rsidR="00727E54" w:rsidRPr="00A707B2" w14:paraId="6F892D8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C090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3AF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87B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851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F54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5.05e-54</w:t>
            </w:r>
          </w:p>
        </w:tc>
      </w:tr>
      <w:tr w:rsidR="00727E54" w:rsidRPr="00A707B2" w14:paraId="56285AA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57A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7B8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080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7F2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9C2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1.92e-53</w:t>
            </w:r>
          </w:p>
        </w:tc>
      </w:tr>
      <w:tr w:rsidR="00727E54" w:rsidRPr="00A707B2" w14:paraId="5D4BEC3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BE2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113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6A5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934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12D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4.42e-59</w:t>
            </w:r>
          </w:p>
        </w:tc>
      </w:tr>
      <w:tr w:rsidR="00727E54" w:rsidRPr="00A707B2" w14:paraId="5C730BC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1AA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6779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60E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560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343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5.33e-04</w:t>
            </w:r>
          </w:p>
        </w:tc>
      </w:tr>
      <w:tr w:rsidR="00727E54" w:rsidRPr="00A707B2" w14:paraId="484EA4A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73C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1A8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240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8C7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B30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3.74e-26</w:t>
            </w:r>
          </w:p>
        </w:tc>
      </w:tr>
      <w:tr w:rsidR="00727E54" w:rsidRPr="00A707B2" w14:paraId="1D0F31A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EDA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268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 xml:space="preserve">small-subunit </w:t>
            </w:r>
            <w:proofErr w:type="spellStart"/>
            <w:r w:rsidRPr="00A707B2">
              <w:rPr>
                <w:rFonts w:eastAsia="Times New Roman"/>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824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D898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2E8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3.26e-02</w:t>
            </w:r>
          </w:p>
        </w:tc>
      </w:tr>
      <w:tr w:rsidR="00727E54" w:rsidRPr="00A707B2" w14:paraId="6D6FA13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086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0A9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FD7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8A54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A1D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4.67e-06</w:t>
            </w:r>
          </w:p>
        </w:tc>
      </w:tr>
      <w:tr w:rsidR="00727E54" w:rsidRPr="00A707B2" w14:paraId="64D3451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7C9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2ED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5E0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896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C18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1.52e-05</w:t>
            </w:r>
          </w:p>
        </w:tc>
      </w:tr>
      <w:tr w:rsidR="00727E54" w:rsidRPr="00A707B2" w14:paraId="4558378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EA7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D98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1F6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0E6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010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1.12e-03</w:t>
            </w:r>
          </w:p>
        </w:tc>
      </w:tr>
      <w:tr w:rsidR="00727E54" w:rsidRPr="00A707B2" w14:paraId="3311BC9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83B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4BE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E58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6B5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D23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2.72e-03</w:t>
            </w:r>
          </w:p>
        </w:tc>
      </w:tr>
      <w:tr w:rsidR="00727E54" w:rsidRPr="00A707B2" w14:paraId="483803F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D9E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7988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32C4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6E4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6D5E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1.15e-05</w:t>
            </w:r>
          </w:p>
        </w:tc>
      </w:tr>
      <w:tr w:rsidR="00727E54" w:rsidRPr="00A707B2" w14:paraId="787A5F7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CCB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81D9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tricarboxylic acid cycle heteromeric 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3B1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A63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1B1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3.76e-02</w:t>
            </w:r>
          </w:p>
        </w:tc>
      </w:tr>
      <w:tr w:rsidR="00727E54" w:rsidRPr="00A707B2" w14:paraId="2E9B2199" w14:textId="77777777" w:rsidTr="002B2728">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C35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b/>
                <w:sz w:val="16"/>
                <w:szCs w:val="16"/>
              </w:rPr>
              <w:lastRenderedPageBreak/>
              <w:t>Molecular Function</w:t>
            </w:r>
          </w:p>
        </w:tc>
      </w:tr>
      <w:tr w:rsidR="00727E54" w:rsidRPr="00A707B2" w14:paraId="0D91EBE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4BA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325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BF9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1A7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547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1.60e-02</w:t>
            </w:r>
          </w:p>
        </w:tc>
      </w:tr>
      <w:tr w:rsidR="00727E54" w:rsidRPr="00A707B2" w14:paraId="158563A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2A3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AD5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B6C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BED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137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5.51e-04</w:t>
            </w:r>
          </w:p>
        </w:tc>
      </w:tr>
      <w:tr w:rsidR="00727E54" w:rsidRPr="00A707B2" w14:paraId="79E1F40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D67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ACF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9AC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595D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24C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2.33e-02</w:t>
            </w:r>
          </w:p>
        </w:tc>
      </w:tr>
      <w:tr w:rsidR="00727E54" w:rsidRPr="00A707B2" w14:paraId="387E152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A9C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0DE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087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89E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B80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6.82e-26</w:t>
            </w:r>
          </w:p>
        </w:tc>
      </w:tr>
      <w:tr w:rsidR="00727E54" w:rsidRPr="00A707B2" w14:paraId="4630B16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F3C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792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aminoacyl-tRNA 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7D9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FB20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C8C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5.57e-07</w:t>
            </w:r>
          </w:p>
        </w:tc>
      </w:tr>
      <w:tr w:rsidR="00727E54" w:rsidRPr="00A707B2" w14:paraId="7105FBD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204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CEEC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1F9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B51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3C1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2.45e-02</w:t>
            </w:r>
          </w:p>
        </w:tc>
      </w:tr>
      <w:tr w:rsidR="00727E54" w:rsidRPr="00A707B2" w14:paraId="4B19B2E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C88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180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A08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E97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4A2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9.04e-03</w:t>
            </w:r>
          </w:p>
        </w:tc>
      </w:tr>
      <w:tr w:rsidR="00727E54" w:rsidRPr="00A707B2" w14:paraId="31C55CE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163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C0F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E36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E95C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60B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2.37e-03</w:t>
            </w:r>
          </w:p>
        </w:tc>
      </w:tr>
      <w:tr w:rsidR="00727E54" w:rsidRPr="00A707B2" w14:paraId="481625A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97B2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68F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32A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4A31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0B2B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1.40e-03</w:t>
            </w:r>
          </w:p>
        </w:tc>
      </w:tr>
      <w:tr w:rsidR="00727E54" w:rsidRPr="00A707B2" w14:paraId="1A559DD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E35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B43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9423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E52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D86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7.53e-07</w:t>
            </w:r>
          </w:p>
        </w:tc>
      </w:tr>
      <w:tr w:rsidR="00727E54" w:rsidRPr="00A707B2" w14:paraId="07CA520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594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695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F87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2EB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DC2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8.40e-06</w:t>
            </w:r>
          </w:p>
        </w:tc>
      </w:tr>
      <w:tr w:rsidR="00727E54" w:rsidRPr="00A707B2" w14:paraId="7F584B16"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904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CB94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D94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9FD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572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1.73e-03</w:t>
            </w:r>
          </w:p>
        </w:tc>
      </w:tr>
      <w:tr w:rsidR="00727E54" w:rsidRPr="00A707B2" w14:paraId="6D757E3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597A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6F9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C4A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34F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D51B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8.80e-03</w:t>
            </w:r>
          </w:p>
        </w:tc>
      </w:tr>
      <w:tr w:rsidR="00727E54" w:rsidRPr="00A707B2" w14:paraId="34477C4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8443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F025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8F10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3B9A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68EF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5.59e-04</w:t>
            </w:r>
          </w:p>
        </w:tc>
      </w:tr>
      <w:tr w:rsidR="00727E54" w:rsidRPr="00A707B2" w14:paraId="455B4667"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6EA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9EF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D4E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74DE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453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9.04e-03</w:t>
            </w:r>
          </w:p>
        </w:tc>
      </w:tr>
      <w:tr w:rsidR="00727E54" w:rsidRPr="00A707B2" w14:paraId="4F3BF54F"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8B1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DDA9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8501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640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CB2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6.96e-07</w:t>
            </w:r>
          </w:p>
        </w:tc>
      </w:tr>
      <w:tr w:rsidR="00727E54" w:rsidRPr="00A707B2" w14:paraId="00AE631D"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EC1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070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ligase activity, forming carbon-oxygen bonds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D006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4CF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92C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5.57e-07</w:t>
            </w:r>
          </w:p>
        </w:tc>
      </w:tr>
      <w:tr w:rsidR="00727E54" w:rsidRPr="00A707B2" w14:paraId="209E2E2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CF4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04C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E79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FDA2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052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2.32e-03</w:t>
            </w:r>
          </w:p>
        </w:tc>
      </w:tr>
      <w:tr w:rsidR="00727E54" w:rsidRPr="00A707B2" w14:paraId="33D813A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CFD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5FE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26E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7A2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4ECA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2.94e-13</w:t>
            </w:r>
          </w:p>
        </w:tc>
      </w:tr>
      <w:tr w:rsidR="00727E54" w:rsidRPr="00A707B2" w14:paraId="22033A5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66B4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E17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8FC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D07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C9E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9.04e-03</w:t>
            </w:r>
          </w:p>
        </w:tc>
      </w:tr>
      <w:tr w:rsidR="00727E54" w:rsidRPr="00A707B2" w14:paraId="7D3EEF4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0C6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0D3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D71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9122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B2A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9.04e-03</w:t>
            </w:r>
          </w:p>
        </w:tc>
      </w:tr>
      <w:tr w:rsidR="00727E54" w:rsidRPr="00A707B2" w14:paraId="07277C9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E16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2CC2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FD63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96C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040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9.27e-12</w:t>
            </w:r>
          </w:p>
        </w:tc>
      </w:tr>
      <w:tr w:rsidR="00727E54" w:rsidRPr="00A707B2" w14:paraId="69A26FF3"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3AB6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3AC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F670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1706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31E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3.56e-04</w:t>
            </w:r>
          </w:p>
        </w:tc>
      </w:tr>
      <w:tr w:rsidR="00727E54" w:rsidRPr="00A707B2" w14:paraId="5D13F06E"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D9B5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C245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A834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C2A9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BBC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1.38e-02</w:t>
            </w:r>
          </w:p>
        </w:tc>
      </w:tr>
      <w:tr w:rsidR="00727E54" w:rsidRPr="00A707B2" w14:paraId="56E9FA88"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B83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E96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11E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F658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713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1.42e-02</w:t>
            </w:r>
          </w:p>
        </w:tc>
      </w:tr>
      <w:tr w:rsidR="00727E54" w:rsidRPr="00A707B2" w14:paraId="437E4D20"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D1F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ADB7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oxidoreductase activity, acting on the CH-NH group of donors, NAD or NADP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30B3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268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11BA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1.60e-02</w:t>
            </w:r>
          </w:p>
        </w:tc>
      </w:tr>
      <w:tr w:rsidR="00727E54" w:rsidRPr="00A707B2" w14:paraId="32EE00E2"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1A9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839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2DE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E4A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6C05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2.45e-02</w:t>
            </w:r>
          </w:p>
        </w:tc>
      </w:tr>
      <w:tr w:rsidR="00727E54" w:rsidRPr="00A707B2" w14:paraId="06229F1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49C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0D9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329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6.56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2B1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FE5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3.02e-11</w:t>
            </w:r>
          </w:p>
        </w:tc>
      </w:tr>
      <w:tr w:rsidR="00727E54" w:rsidRPr="00A707B2" w14:paraId="2914CFB1"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CF6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286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E287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2D0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550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1.33e-02</w:t>
            </w:r>
          </w:p>
        </w:tc>
      </w:tr>
      <w:tr w:rsidR="00727E54" w:rsidRPr="00A707B2" w14:paraId="14B0B585"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079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CCA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75D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475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E84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1.45e-55</w:t>
            </w:r>
          </w:p>
        </w:tc>
      </w:tr>
      <w:tr w:rsidR="00727E54" w:rsidRPr="00A707B2" w14:paraId="14C63E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071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3FDD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CE39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4C9B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B36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1.73e-15</w:t>
            </w:r>
          </w:p>
        </w:tc>
      </w:tr>
      <w:tr w:rsidR="00727E54" w:rsidRPr="00A707B2" w14:paraId="0025E084"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53C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4ABD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0EA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03F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158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4.38e-02</w:t>
            </w:r>
          </w:p>
        </w:tc>
      </w:tr>
      <w:tr w:rsidR="00727E54" w:rsidRPr="00A707B2" w14:paraId="5D31E1EC"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2C73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0BF8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16C2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EC54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1DA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2.61e-07</w:t>
            </w:r>
          </w:p>
        </w:tc>
      </w:tr>
      <w:tr w:rsidR="00727E54" w:rsidRPr="00A707B2" w14:paraId="4719D1AA"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503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DC3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597C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B926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CDB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1.74e-04</w:t>
            </w:r>
          </w:p>
        </w:tc>
      </w:tr>
      <w:tr w:rsidR="00727E54" w:rsidRPr="00A707B2" w14:paraId="4036B919"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D390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1AC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C73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662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EA2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1.15e-08</w:t>
            </w:r>
          </w:p>
        </w:tc>
      </w:tr>
      <w:tr w:rsidR="00727E54" w:rsidRPr="00A707B2" w14:paraId="4C9E9F6B" w14:textId="77777777" w:rsidTr="002B2728">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7D7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677B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BD3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D0B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9E6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Times New Roman"/>
                <w:sz w:val="16"/>
                <w:szCs w:val="16"/>
              </w:rPr>
              <w:t>5.88e-07</w:t>
            </w:r>
          </w:p>
        </w:tc>
      </w:tr>
    </w:tbl>
    <w:p w14:paraId="25E608D9" w14:textId="4EBAA33B" w:rsidR="00A707B2" w:rsidRDefault="00727E54" w:rsidP="00A707B2">
      <w:pPr>
        <w:pStyle w:val="MDPI31text"/>
        <w:spacing w:before="240"/>
      </w:pPr>
      <w:r w:rsidRPr="007D4B66">
        <w:t>KEGG pathway analysis on the DEGs was also performed using both the gprofiler2 R package (24) and the DAVID online resource. Both resources gave similar results, but the results from DAVID (</w:t>
      </w:r>
      <w:r w:rsidRPr="007D4B66">
        <w:rPr>
          <w:b/>
          <w:bCs/>
        </w:rPr>
        <w:t>Table 4</w:t>
      </w:r>
      <w:r w:rsidRPr="007D4B66">
        <w:t>) included more information than the gprofiler2 results (</w:t>
      </w:r>
      <w:r w:rsidRPr="007D4B66">
        <w:rPr>
          <w:b/>
          <w:bCs/>
        </w:rPr>
        <w:t>Table S2</w:t>
      </w:r>
      <w:r w:rsidRPr="007D4B66">
        <w:t>).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14:paraId="6914EFC3" w14:textId="77777777" w:rsidR="00A707B2" w:rsidRDefault="00A707B2">
      <w:pPr>
        <w:spacing w:line="240" w:lineRule="auto"/>
        <w:jc w:val="left"/>
        <w:rPr>
          <w:rFonts w:eastAsia="Times New Roman"/>
          <w:snapToGrid w:val="0"/>
          <w:szCs w:val="22"/>
          <w:lang w:eastAsia="de-DE" w:bidi="en-US"/>
          <w14:ligatures w14:val="standardContextual"/>
        </w:rPr>
      </w:pPr>
      <w:r>
        <w:br w:type="page"/>
      </w:r>
    </w:p>
    <w:p w14:paraId="04EE31D8" w14:textId="004C8119" w:rsidR="00727E54" w:rsidRPr="00A707B2" w:rsidRDefault="00A707B2" w:rsidP="00A707B2">
      <w:pPr>
        <w:pStyle w:val="MDPI41tablecaption"/>
        <w:jc w:val="both"/>
        <w:rPr>
          <w:b/>
          <w:i/>
          <w:iCs/>
        </w:rPr>
      </w:pPr>
      <w:r w:rsidRPr="00A707B2">
        <w:rPr>
          <w:b/>
          <w:i/>
          <w:iCs/>
        </w:rPr>
        <w:lastRenderedPageBreak/>
        <w:t xml:space="preserve">Table 4. </w:t>
      </w:r>
      <w:r w:rsidR="00727E54" w:rsidRPr="00A707B2">
        <w:rPr>
          <w:b/>
          <w:i/>
          <w:iCs/>
        </w:rPr>
        <w:t>Significantly Enriched KEGG Pathways from DEGs identified at 12- and 24-hpi (Results from the DAVID online resource)</w:t>
      </w:r>
      <w:r w:rsidRPr="00A707B2">
        <w:rPr>
          <w:b/>
          <w:i/>
          <w:iCs/>
        </w:rPr>
        <w:t>.</w:t>
      </w:r>
    </w:p>
    <w:tbl>
      <w:tblPr>
        <w:tblW w:w="0" w:type="auto"/>
        <w:jc w:val="center"/>
        <w:tblLayout w:type="fixed"/>
        <w:tblLook w:val="0420" w:firstRow="1" w:lastRow="0" w:firstColumn="0" w:lastColumn="0" w:noHBand="0" w:noVBand="1"/>
      </w:tblPr>
      <w:tblGrid>
        <w:gridCol w:w="1080"/>
        <w:gridCol w:w="1080"/>
        <w:gridCol w:w="3600"/>
        <w:gridCol w:w="1080"/>
        <w:gridCol w:w="1080"/>
        <w:gridCol w:w="1080"/>
      </w:tblGrid>
      <w:tr w:rsidR="00727E54" w:rsidRPr="00A707B2" w14:paraId="2EDDE560" w14:textId="77777777" w:rsidTr="002B2728">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AEA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408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Regulation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FE49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154B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AC9F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3D7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b/>
                <w:sz w:val="16"/>
                <w:szCs w:val="16"/>
              </w:rPr>
              <w:t>P-value</w:t>
            </w:r>
            <w:r w:rsidRPr="00A707B2">
              <w:rPr>
                <w:rFonts w:eastAsia="DejaVu Sans" w:cs="DejaVu Sans"/>
                <w:b/>
                <w:sz w:val="16"/>
                <w:szCs w:val="16"/>
              </w:rPr>
              <w:br/>
              <w:t>(Adjusted)</w:t>
            </w:r>
          </w:p>
        </w:tc>
      </w:tr>
      <w:tr w:rsidR="00727E54" w:rsidRPr="00A707B2" w14:paraId="5F696567"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559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3DA3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6B4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B715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944D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2EB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3.16e-49</w:t>
            </w:r>
          </w:p>
        </w:tc>
      </w:tr>
      <w:tr w:rsidR="00727E54" w:rsidRPr="00A707B2" w14:paraId="7766BB98"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41AC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40F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449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AA6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14A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C89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1.08e-08</w:t>
            </w:r>
          </w:p>
        </w:tc>
      </w:tr>
      <w:tr w:rsidR="00727E54" w:rsidRPr="00A707B2" w14:paraId="26CC023F"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7A5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EBC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1147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B275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231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6.01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F47A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1.09e-08</w:t>
            </w:r>
          </w:p>
        </w:tc>
      </w:tr>
      <w:tr w:rsidR="00727E54" w:rsidRPr="00A707B2" w14:paraId="76962284"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EF0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BC8E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86B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6EB0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2A2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06B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1.09e-08</w:t>
            </w:r>
          </w:p>
        </w:tc>
      </w:tr>
      <w:tr w:rsidR="00727E54" w:rsidRPr="00A707B2" w14:paraId="131724F4"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70DB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56D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CB9F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652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EA81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2594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1.25e-04</w:t>
            </w:r>
          </w:p>
        </w:tc>
      </w:tr>
      <w:tr w:rsidR="00727E54" w:rsidRPr="00A707B2" w14:paraId="6695864F"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14E4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5B98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AB2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B397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985B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CA4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1.00e-02</w:t>
            </w:r>
          </w:p>
        </w:tc>
      </w:tr>
      <w:tr w:rsidR="00727E54" w:rsidRPr="00A707B2" w14:paraId="29CA878F"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E6FE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887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E9F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7935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C30F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F750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1.13e-02</w:t>
            </w:r>
          </w:p>
        </w:tc>
      </w:tr>
      <w:tr w:rsidR="00727E54" w:rsidRPr="00A707B2" w14:paraId="7EDCCCB2"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F3A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2EA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3BC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DB8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9CCE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692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1.13e-02</w:t>
            </w:r>
          </w:p>
        </w:tc>
      </w:tr>
      <w:tr w:rsidR="00727E54" w:rsidRPr="00A707B2" w14:paraId="661A9614"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5D3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FEC0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EC5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F5E7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8CE6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436E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1.29e-02</w:t>
            </w:r>
          </w:p>
        </w:tc>
      </w:tr>
      <w:tr w:rsidR="00727E54" w:rsidRPr="00A707B2" w14:paraId="39F942AB"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C619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8E66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AC8C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4E38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91B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1AF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1.65e-03</w:t>
            </w:r>
          </w:p>
        </w:tc>
      </w:tr>
      <w:tr w:rsidR="00727E54" w:rsidRPr="00A707B2" w14:paraId="18C083C4"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F78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E8E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DF70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9EA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839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F579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2.12e-03</w:t>
            </w:r>
          </w:p>
        </w:tc>
      </w:tr>
      <w:tr w:rsidR="00727E54" w:rsidRPr="00A707B2" w14:paraId="3C572B0C"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BC15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5A1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EF1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47C1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8B0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269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3.90e-03</w:t>
            </w:r>
          </w:p>
        </w:tc>
      </w:tr>
      <w:tr w:rsidR="00727E54" w:rsidRPr="00A707B2" w14:paraId="56C213D1"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B3E6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4F2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9E4F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Influenza 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0CB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C0D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F6A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4.74e-02</w:t>
            </w:r>
          </w:p>
        </w:tc>
      </w:tr>
      <w:tr w:rsidR="00727E54" w:rsidRPr="00A707B2" w14:paraId="6279C31E"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F19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B0E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574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9BC2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423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2E2F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2.81e-49</w:t>
            </w:r>
          </w:p>
        </w:tc>
      </w:tr>
      <w:tr w:rsidR="00727E54" w:rsidRPr="00A707B2" w14:paraId="041B8B95"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F483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32D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3D3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9247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8D68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BB9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2.71e-13</w:t>
            </w:r>
          </w:p>
        </w:tc>
      </w:tr>
      <w:tr w:rsidR="00727E54" w:rsidRPr="00A707B2" w14:paraId="37C8FA5E"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68FA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28A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1B85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9DD5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C1BB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FB9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1.08e-08</w:t>
            </w:r>
          </w:p>
        </w:tc>
      </w:tr>
      <w:tr w:rsidR="00727E54" w:rsidRPr="00A707B2" w14:paraId="1CC355EC"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9C7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12E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67F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6CD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940A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2780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1.10e-06</w:t>
            </w:r>
          </w:p>
        </w:tc>
      </w:tr>
      <w:tr w:rsidR="00727E54" w:rsidRPr="00A707B2" w14:paraId="1300A6FF"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40D3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AA4B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E7F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Biosynthesis of amino acids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DEF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FA3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4EF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2.50e-05</w:t>
            </w:r>
          </w:p>
        </w:tc>
      </w:tr>
      <w:tr w:rsidR="00727E54" w:rsidRPr="00A707B2" w14:paraId="14EBBC2B"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34C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91FC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60B8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Citrate cycle (TCA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6521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891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3B8F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2.50e-05</w:t>
            </w:r>
          </w:p>
        </w:tc>
      </w:tr>
      <w:tr w:rsidR="00727E54" w:rsidRPr="00A707B2" w14:paraId="775B8CBB"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E68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54CE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369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B51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D5BE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C8D7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1.93e-04</w:t>
            </w:r>
          </w:p>
        </w:tc>
      </w:tr>
      <w:tr w:rsidR="00727E54" w:rsidRPr="00A707B2" w14:paraId="48D99E9A"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2C9D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6D4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DCCA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0E67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6BE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72D1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1.09e-03</w:t>
            </w:r>
          </w:p>
        </w:tc>
      </w:tr>
      <w:tr w:rsidR="00727E54" w:rsidRPr="00A707B2" w14:paraId="4B61B746"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64C3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6C4C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6F3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Metabolic pathways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142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F9C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4BC8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3.04e-03</w:t>
            </w:r>
          </w:p>
        </w:tc>
      </w:tr>
      <w:tr w:rsidR="00727E54" w:rsidRPr="00A707B2" w14:paraId="57B140E4"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0DAA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1644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FE9F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F15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4C92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530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3.04e-03</w:t>
            </w:r>
          </w:p>
        </w:tc>
      </w:tr>
      <w:tr w:rsidR="00727E54" w:rsidRPr="00A707B2" w14:paraId="5D427CA9"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34F2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lastRenderedPageBreak/>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093A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E9ED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0076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8D2E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FFBF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7.53e-03</w:t>
            </w:r>
          </w:p>
        </w:tc>
      </w:tr>
      <w:tr w:rsidR="00727E54" w:rsidRPr="00A707B2" w14:paraId="7941153B"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54D3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10D6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C060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Fatty acid degradation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F29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E9B1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0EAE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7.77e-03</w:t>
            </w:r>
          </w:p>
        </w:tc>
      </w:tr>
      <w:tr w:rsidR="00727E54" w:rsidRPr="00A707B2" w14:paraId="4B6B6AF9"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86C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86B2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2F4C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Glycolysis / Gluconeogenesis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5790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17369"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569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1.19e-02</w:t>
            </w:r>
          </w:p>
        </w:tc>
      </w:tr>
      <w:tr w:rsidR="00727E54" w:rsidRPr="00A707B2" w14:paraId="6FC3530D"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3C01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C8F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C23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76E5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179F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FE7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1.35e-02</w:t>
            </w:r>
          </w:p>
        </w:tc>
      </w:tr>
      <w:tr w:rsidR="00727E54" w:rsidRPr="00A707B2" w14:paraId="18663C60"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6070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90B7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884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B5C0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6236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8FC5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3.73e-02</w:t>
            </w:r>
          </w:p>
        </w:tc>
      </w:tr>
      <w:tr w:rsidR="00727E54" w:rsidRPr="00A707B2" w14:paraId="6BABDB3A"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6F86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3825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C53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Pyruvate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812F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CA6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8309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4.20e-02</w:t>
            </w:r>
          </w:p>
        </w:tc>
      </w:tr>
      <w:tr w:rsidR="00727E54" w:rsidRPr="00A707B2" w14:paraId="6AB2FAEA"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634E2"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7A2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EB25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BF83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D21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5.15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2CF2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1.92e-03</w:t>
            </w:r>
          </w:p>
        </w:tc>
      </w:tr>
      <w:tr w:rsidR="00727E54" w:rsidRPr="00A707B2" w14:paraId="62919F19"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0CF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E01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C44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A26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A9FA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AA2B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3.94e-03</w:t>
            </w:r>
          </w:p>
        </w:tc>
      </w:tr>
      <w:tr w:rsidR="00727E54" w:rsidRPr="00A707B2" w14:paraId="1DCD1C62"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160B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8362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16E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Terpenoid backbone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C744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505D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E826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1.73e-02</w:t>
            </w:r>
          </w:p>
        </w:tc>
      </w:tr>
      <w:tr w:rsidR="00727E54" w:rsidRPr="00A707B2" w14:paraId="573AE066"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69E3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069D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8357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Glycosaminoglycan biosynthesis - heparan sulfate / heparin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8EFF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A1A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9E5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1.73e-02</w:t>
            </w:r>
          </w:p>
        </w:tc>
      </w:tr>
      <w:tr w:rsidR="00727E54" w:rsidRPr="00A707B2" w14:paraId="2CEE2C32"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F888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4F32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169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Protein processing in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8314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7675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3E8F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1.73e-02</w:t>
            </w:r>
          </w:p>
        </w:tc>
      </w:tr>
      <w:tr w:rsidR="00727E54" w:rsidRPr="00A707B2" w14:paraId="149AE003" w14:textId="77777777" w:rsidTr="002B2728">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23E6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1A14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51E2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26D3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5003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730E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pPr>
            <w:r w:rsidRPr="00A707B2">
              <w:rPr>
                <w:rFonts w:eastAsia="DejaVu Sans" w:cs="DejaVu Sans"/>
                <w:sz w:val="16"/>
                <w:szCs w:val="16"/>
              </w:rPr>
              <w:t>3.19e-02</w:t>
            </w:r>
          </w:p>
        </w:tc>
      </w:tr>
    </w:tbl>
    <w:p w14:paraId="4DDF88A7" w14:textId="77777777" w:rsidR="00727E54" w:rsidRPr="007D4B66" w:rsidRDefault="00727E54" w:rsidP="00A707B2">
      <w:pPr>
        <w:pStyle w:val="MDPI31text"/>
        <w:spacing w:before="240"/>
      </w:pPr>
      <w:r w:rsidRPr="007D4B66">
        <w:t>It is well-established that THEV induces cell death (apoptosis and necrosis) in infected B-cells, which is linked to THEV-induced IMS (8, 11, 30).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14:paraId="1C9921D1" w14:textId="36BD337B" w:rsidR="00A707B2" w:rsidRPr="00A707B2" w:rsidRDefault="00A707B2" w:rsidP="00A707B2">
      <w:pPr>
        <w:pStyle w:val="MDPI22heading2"/>
        <w:spacing w:before="240"/>
      </w:pPr>
      <w:r w:rsidRPr="00A707B2">
        <w:t xml:space="preserve">3.4. </w:t>
      </w:r>
      <w:r w:rsidR="00727E54" w:rsidRPr="00A707B2">
        <w:t>Cell Death and Breakdown Pathways Upregulated by THEV</w:t>
      </w:r>
    </w:p>
    <w:p w14:paraId="138A3F38" w14:textId="613090D7" w:rsidR="00727E54" w:rsidRPr="007D4B66" w:rsidRDefault="00727E54" w:rsidP="00A707B2">
      <w:pPr>
        <w:pStyle w:val="MDPI31text"/>
      </w:pPr>
      <w:r w:rsidRPr="007D4B66">
        <w:t>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 (31–33). Our data show that apoptotic and autophagic pathways are upregulated during THEV infection, supporting previous findings of apoptosis and necrosis of THEV-infected cells (8, 11, 30). For example, several proapoptotic members of the BCL2 (B-cell lymphoma 2) protein family such as BCL2 antagonist/killer 1 (</w:t>
      </w:r>
      <w:r w:rsidRPr="007D4B66">
        <w:rPr>
          <w:i/>
          <w:iCs/>
        </w:rPr>
        <w:t>BAK1</w:t>
      </w:r>
      <w:r w:rsidRPr="007D4B66">
        <w:t>), BCL2 interacting protein 3 like (</w:t>
      </w:r>
      <w:r w:rsidRPr="007D4B66">
        <w:rPr>
          <w:i/>
          <w:iCs/>
        </w:rPr>
        <w:t>BNIP3L</w:t>
      </w:r>
      <w:r w:rsidRPr="007D4B66">
        <w:t>), BCL2 interacting protein 3 (</w:t>
      </w:r>
      <w:r w:rsidRPr="007D4B66">
        <w:rPr>
          <w:i/>
          <w:iCs/>
        </w:rPr>
        <w:t>BNIP3</w:t>
      </w:r>
      <w:r w:rsidRPr="007D4B66">
        <w:t>), and Bcl2 modifying factor (</w:t>
      </w:r>
      <w:r w:rsidRPr="007D4B66">
        <w:rPr>
          <w:i/>
          <w:iCs/>
        </w:rPr>
        <w:t>BMF</w:t>
      </w:r>
      <w:r w:rsidRPr="007D4B66">
        <w:t xml:space="preserve">) were upregulated. Additionally, </w:t>
      </w:r>
      <w:proofErr w:type="spellStart"/>
      <w:r w:rsidRPr="007D4B66">
        <w:t>Fas</w:t>
      </w:r>
      <w:proofErr w:type="spellEnd"/>
      <w:r w:rsidRPr="007D4B66">
        <w:t xml:space="preserve"> cell surface death receptor (</w:t>
      </w:r>
      <w:r w:rsidRPr="007D4B66">
        <w:rPr>
          <w:i/>
          <w:iCs/>
        </w:rPr>
        <w:t>FAS</w:t>
      </w:r>
      <w:r w:rsidRPr="007D4B66">
        <w:t xml:space="preserve">), </w:t>
      </w:r>
      <w:proofErr w:type="spellStart"/>
      <w:r w:rsidRPr="007D4B66">
        <w:t>Fas</w:t>
      </w:r>
      <w:proofErr w:type="spellEnd"/>
      <w:r w:rsidRPr="007D4B66">
        <w:t xml:space="preserve"> associated via death domain (</w:t>
      </w:r>
      <w:r w:rsidRPr="007D4B66">
        <w:rPr>
          <w:i/>
          <w:iCs/>
        </w:rPr>
        <w:t>FADD</w:t>
      </w:r>
      <w:r w:rsidRPr="007D4B66">
        <w:t>), MAP kinase-activating death domain (</w:t>
      </w:r>
      <w:r w:rsidRPr="007D4B66">
        <w:rPr>
          <w:i/>
          <w:iCs/>
        </w:rPr>
        <w:t>MADD</w:t>
      </w:r>
      <w:r w:rsidRPr="007D4B66">
        <w:t>), programmed cell death 4 (</w:t>
      </w:r>
      <w:r w:rsidRPr="007D4B66">
        <w:rPr>
          <w:i/>
          <w:iCs/>
        </w:rPr>
        <w:t>PDCD4</w:t>
      </w:r>
      <w:r w:rsidRPr="007D4B66">
        <w:t xml:space="preserve">), RB1 </w:t>
      </w:r>
      <w:r w:rsidRPr="007D4B66">
        <w:lastRenderedPageBreak/>
        <w:t>inducible coiled-coil 1 (</w:t>
      </w:r>
      <w:r w:rsidRPr="007D4B66">
        <w:rPr>
          <w:i/>
          <w:iCs/>
        </w:rPr>
        <w:t>RB1CC1</w:t>
      </w:r>
      <w:r w:rsidRPr="007D4B66">
        <w:t>), activating transcription factor 4 (</w:t>
      </w:r>
      <w:r w:rsidRPr="007D4B66">
        <w:rPr>
          <w:i/>
          <w:iCs/>
        </w:rPr>
        <w:t>ATF4</w:t>
      </w:r>
      <w:r w:rsidRPr="007D4B66">
        <w:t>), receptor interacting serine/threonine kinase 1 (</w:t>
      </w:r>
      <w:r w:rsidRPr="007D4B66">
        <w:rPr>
          <w:i/>
          <w:iCs/>
        </w:rPr>
        <w:t>RIPK1</w:t>
      </w:r>
      <w:r w:rsidRPr="007D4B66">
        <w:t>), tumor necrosis factor receptor superfamily member 1B (</w:t>
      </w:r>
      <w:r w:rsidRPr="007D4B66">
        <w:rPr>
          <w:i/>
          <w:iCs/>
        </w:rPr>
        <w:t>TNFRSF1B</w:t>
      </w:r>
      <w:r w:rsidRPr="007D4B66">
        <w:t>), pro-apoptotic WT1 regulator (</w:t>
      </w:r>
      <w:r w:rsidRPr="007D4B66">
        <w:rPr>
          <w:i/>
          <w:iCs/>
        </w:rPr>
        <w:t>PAWR</w:t>
      </w:r>
      <w:r w:rsidRPr="007D4B66">
        <w:t>), and apoptotic peptidase activating factor 1 (</w:t>
      </w:r>
      <w:r w:rsidRPr="007D4B66">
        <w:rPr>
          <w:i/>
          <w:iCs/>
        </w:rPr>
        <w:t>APAF1</w:t>
      </w:r>
      <w:r w:rsidRPr="007D4B66">
        <w:t>), which are potent proapoptotic factors were upregulated at both timepoints. Interestingly, both the intrinsic (</w:t>
      </w:r>
      <w:r w:rsidRPr="007D4B66">
        <w:rPr>
          <w:i/>
          <w:iCs/>
        </w:rPr>
        <w:t>BAK1, BNIP3L, BNIP3, BMF, RB1CC1, ATF4, PDCD4</w:t>
      </w:r>
      <w:r w:rsidRPr="007D4B66">
        <w:t xml:space="preserve">, and </w:t>
      </w:r>
      <w:r w:rsidRPr="007D4B66">
        <w:rPr>
          <w:i/>
          <w:iCs/>
        </w:rPr>
        <w:t>APAF1</w:t>
      </w:r>
      <w:r w:rsidRPr="007D4B66">
        <w:t>) and extrinsic (</w:t>
      </w:r>
      <w:r w:rsidRPr="007D4B66">
        <w:rPr>
          <w:i/>
          <w:iCs/>
        </w:rPr>
        <w:t>FAS, FADD, TNFRSF1B, MADD, and RIPK1</w:t>
      </w:r>
      <w:r w:rsidRPr="007D4B66">
        <w:t>) apoptotic pathways were represented. Conversely, several anti-apoptotic proteins such as BCL2 apoptosis regulator (</w:t>
      </w:r>
      <w:r w:rsidRPr="007D4B66">
        <w:rPr>
          <w:i/>
          <w:iCs/>
        </w:rPr>
        <w:t>BCL2</w:t>
      </w:r>
      <w:r w:rsidRPr="007D4B66">
        <w:t>), BCL2 interacting protein 2 (</w:t>
      </w:r>
      <w:r w:rsidRPr="007D4B66">
        <w:rPr>
          <w:i/>
          <w:iCs/>
        </w:rPr>
        <w:t>BNIP2</w:t>
      </w:r>
      <w:r w:rsidRPr="007D4B66">
        <w:t xml:space="preserve">; interacts directly with </w:t>
      </w:r>
      <w:ins w:id="23" w:author="Abraham Quaye" w:date="2025-02-09T22:33:00Z" w16du:dateUtc="2025-02-10T05:33:00Z">
        <w:r w:rsidR="00955600">
          <w:t xml:space="preserve">human </w:t>
        </w:r>
      </w:ins>
      <w:r w:rsidRPr="007D4B66">
        <w:t>adenovirus E1B-19K protein), BCL2 related protein A1 (</w:t>
      </w:r>
      <w:r w:rsidRPr="007D4B66">
        <w:rPr>
          <w:i/>
          <w:iCs/>
        </w:rPr>
        <w:t>BCL2A1</w:t>
      </w:r>
      <w:r w:rsidRPr="007D4B66">
        <w:t>), and apoptosis inhibitor 5 (</w:t>
      </w:r>
      <w:r w:rsidRPr="007D4B66">
        <w:rPr>
          <w:i/>
          <w:iCs/>
        </w:rPr>
        <w:t>API5</w:t>
      </w:r>
      <w:r w:rsidRPr="007D4B66">
        <w:t>) were also upregulated. Thus, apoptosis and its regulation pathways are clearly upregulated; this highlights the host-virus tug-of-war also typical in Mastadenovirus infections. Moreover, several genes associated with autophagy such as: TNF receptor associated factor 6 (</w:t>
      </w:r>
      <w:r w:rsidRPr="007D4B66">
        <w:rPr>
          <w:i/>
          <w:iCs/>
        </w:rPr>
        <w:t>TRAF6</w:t>
      </w:r>
      <w:r w:rsidRPr="007D4B66">
        <w:t>), autophagy related 9A (</w:t>
      </w:r>
      <w:r w:rsidRPr="007D4B66">
        <w:rPr>
          <w:i/>
          <w:iCs/>
        </w:rPr>
        <w:t>ATG9A</w:t>
      </w:r>
      <w:r w:rsidRPr="007D4B66">
        <w:t>), unc-51 like autophagy activating kinase 2 (</w:t>
      </w:r>
      <w:r w:rsidRPr="007D4B66">
        <w:rPr>
          <w:i/>
          <w:iCs/>
        </w:rPr>
        <w:t>ULK2</w:t>
      </w:r>
      <w:r w:rsidRPr="007D4B66">
        <w:t>), and autophagy related 4B cysteine peptidase (</w:t>
      </w:r>
      <w:r w:rsidRPr="007D4B66">
        <w:rPr>
          <w:i/>
          <w:iCs/>
        </w:rPr>
        <w:t>ATG4B</w:t>
      </w:r>
      <w:r w:rsidRPr="007D4B66">
        <w:t>) were upregulated.</w:t>
      </w:r>
    </w:p>
    <w:p w14:paraId="107E64B3" w14:textId="0EE0C931" w:rsidR="00A707B2" w:rsidRPr="00A707B2" w:rsidRDefault="00A707B2" w:rsidP="00A707B2">
      <w:pPr>
        <w:pStyle w:val="MDPI22heading2"/>
        <w:spacing w:before="240"/>
      </w:pPr>
      <w:r w:rsidRPr="00A707B2">
        <w:t xml:space="preserve">3.5. </w:t>
      </w:r>
      <w:r w:rsidR="00727E54" w:rsidRPr="00A707B2">
        <w:t>Downregulation of Cell Maintenance Pathways</w:t>
      </w:r>
    </w:p>
    <w:p w14:paraId="39A804EF" w14:textId="7D051A56" w:rsidR="00727E54" w:rsidRPr="007D4B66" w:rsidRDefault="00EA3FD7" w:rsidP="00A707B2">
      <w:pPr>
        <w:pStyle w:val="MDPI31text"/>
      </w:pPr>
      <w:ins w:id="24" w:author="Abraham Quaye" w:date="2025-02-09T22:34:00Z" w16du:dateUtc="2025-02-10T05:34:00Z">
        <w:r>
          <w:t xml:space="preserve">Previous studies of human </w:t>
        </w:r>
      </w:ins>
      <w:ins w:id="25" w:author="Abraham Quaye" w:date="2025-02-09T22:35:00Z" w16du:dateUtc="2025-02-10T05:35:00Z">
        <w:r>
          <w:t>adenoviruses</w:t>
        </w:r>
      </w:ins>
      <w:ins w:id="26" w:author="Abraham Quaye" w:date="2025-02-09T22:34:00Z" w16du:dateUtc="2025-02-10T05:34:00Z">
        <w:r>
          <w:t xml:space="preserve"> have shown that f</w:t>
        </w:r>
      </w:ins>
      <w:del w:id="27" w:author="Abraham Quaye" w:date="2025-02-09T22:34:00Z" w16du:dateUtc="2025-02-10T05:34:00Z">
        <w:r w:rsidR="00727E54" w:rsidRPr="007D4B66" w:rsidDel="00EA3FD7">
          <w:delText>F</w:delText>
        </w:r>
      </w:del>
      <w:r w:rsidR="00727E54" w:rsidRPr="007D4B66">
        <w:t xml:space="preserve">orcibly transitioning the host cell cycle to the S phase during the early phase of infection is a prerequisite for a productive adenovirus infection (34). </w:t>
      </w:r>
      <w:ins w:id="28" w:author="Abraham Quaye" w:date="2025-02-09T22:37:00Z" w16du:dateUtc="2025-02-10T05:37:00Z">
        <w:r>
          <w:t>For human adenoviruses, i</w:t>
        </w:r>
      </w:ins>
      <w:del w:id="29" w:author="Abraham Quaye" w:date="2025-02-09T22:37:00Z" w16du:dateUtc="2025-02-10T05:37:00Z">
        <w:r w:rsidR="00727E54" w:rsidRPr="007D4B66" w:rsidDel="00EA3FD7">
          <w:delText>I</w:delText>
        </w:r>
      </w:del>
      <w:r w:rsidR="00727E54" w:rsidRPr="007D4B66">
        <w:t xml:space="preserve">nteraction of the viral E1A early proteins with the host </w:t>
      </w:r>
      <w:proofErr w:type="spellStart"/>
      <w:r w:rsidR="00727E54" w:rsidRPr="007D4B66">
        <w:t>pRb</w:t>
      </w:r>
      <w:proofErr w:type="spellEnd"/>
      <w:r w:rsidR="00727E54" w:rsidRPr="007D4B66">
        <w:t xml:space="preserve"> (retinoblastoma) protein releases the host transcription factor E2F, which activates genes required for S phase cell cycle induction. Viral E1A also binds the host transcriptional co-activator p300/CBP (34, 35). Our GO and KEGG pathway results showed that at 12-hpi, several key genes involved with cell cycle transition were upregulated. Notably, E1A binding protein p300 (</w:t>
      </w:r>
      <w:r w:rsidR="00727E54" w:rsidRPr="007D4B66">
        <w:rPr>
          <w:i/>
          <w:iCs/>
        </w:rPr>
        <w:t>EP300</w:t>
      </w:r>
      <w:r w:rsidR="00727E54" w:rsidRPr="007D4B66">
        <w:t>), cyclin genes (</w:t>
      </w:r>
      <w:r w:rsidR="00727E54" w:rsidRPr="007D4B66">
        <w:rPr>
          <w:i/>
          <w:iCs/>
        </w:rPr>
        <w:t>CCND3, CCNG1, CCNG2, CDK6</w:t>
      </w:r>
      <w:r w:rsidR="00727E54" w:rsidRPr="007D4B66">
        <w:t>), anaphase promoting complex subunit 1 (</w:t>
      </w:r>
      <w:r w:rsidR="00727E54" w:rsidRPr="007D4B66">
        <w:rPr>
          <w:i/>
          <w:iCs/>
        </w:rPr>
        <w:t>ANAPC1</w:t>
      </w:r>
      <w:r w:rsidR="00727E54" w:rsidRPr="007D4B66">
        <w:t>), and cell division cycle 27 (</w:t>
      </w:r>
      <w:r w:rsidR="00727E54" w:rsidRPr="007D4B66">
        <w:rPr>
          <w:i/>
          <w:iCs/>
        </w:rPr>
        <w:t>CDC27</w:t>
      </w:r>
      <w:r w:rsidR="00727E54" w:rsidRPr="007D4B66">
        <w:t>) were upregulated. However, unlike the observation in Mastadenoviruses, the cell cycle regulation at 12- and 24-hpi seem complicated as some key cell cycle-related genes and general cell maintenance processes were concurrently downregulated.</w:t>
      </w:r>
    </w:p>
    <w:p w14:paraId="7DD22A80" w14:textId="77777777" w:rsidR="00727E54" w:rsidRPr="007D4B66" w:rsidRDefault="00727E54" w:rsidP="00A707B2">
      <w:pPr>
        <w:pStyle w:val="MDPI31text"/>
      </w:pPr>
      <w:r w:rsidRPr="007D4B66">
        <w:t>We found that several essential cell maintenance processes whose suppression can trigger apoptosis were downregulated. Severe DNA damage is a known mechanism of apoptosis induction, called DNA damage-dependent apoptosis (36). Repression of host RNA and protein synthesis is also strongly associated with apoptosis (37).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sidRPr="007D4B66">
        <w:rPr>
          <w:i/>
          <w:iCs/>
        </w:rPr>
        <w:t>LIG1</w:t>
      </w:r>
      <w:r w:rsidRPr="007D4B66">
        <w:t>), X-ray repair cross complementing 1 (</w:t>
      </w:r>
      <w:r w:rsidRPr="007D4B66">
        <w:rPr>
          <w:i/>
          <w:iCs/>
        </w:rPr>
        <w:t>XRCC1</w:t>
      </w:r>
      <w:r w:rsidRPr="007D4B66">
        <w:t>), cyclin dependent kinase 1 and 2 (</w:t>
      </w:r>
      <w:r w:rsidRPr="007D4B66">
        <w:rPr>
          <w:i/>
          <w:iCs/>
        </w:rPr>
        <w:t>CDK1, CDK2</w:t>
      </w:r>
      <w:r w:rsidRPr="007D4B66">
        <w:t>), checkpoint kinase 1 (</w:t>
      </w:r>
      <w:r w:rsidRPr="007D4B66">
        <w:rPr>
          <w:i/>
          <w:iCs/>
        </w:rPr>
        <w:t>CHEK1</w:t>
      </w:r>
      <w:r w:rsidRPr="007D4B66">
        <w:t>), 8-oxoguanine DNA glycosylase (</w:t>
      </w:r>
      <w:r w:rsidRPr="007D4B66">
        <w:rPr>
          <w:i/>
          <w:iCs/>
        </w:rPr>
        <w:t>OGG1</w:t>
      </w:r>
      <w:r w:rsidRPr="007D4B66">
        <w:t>), BLM RecQ-like-helicase (</w:t>
      </w:r>
      <w:r w:rsidRPr="007D4B66">
        <w:rPr>
          <w:i/>
          <w:iCs/>
        </w:rPr>
        <w:t>BLM</w:t>
      </w:r>
      <w:r w:rsidRPr="007D4B66">
        <w:t>), BRCA1 DNA repair associated (</w:t>
      </w:r>
      <w:r w:rsidRPr="007D4B66">
        <w:rPr>
          <w:i/>
          <w:iCs/>
        </w:rPr>
        <w:t>BRCA1</w:t>
      </w:r>
      <w:r w:rsidRPr="007D4B66">
        <w:t>), and several RAD family proteins (</w:t>
      </w:r>
      <w:r w:rsidRPr="007D4B66">
        <w:rPr>
          <w:i/>
          <w:iCs/>
        </w:rPr>
        <w:t>RAD21, RAD51, RAD51B, RAD51C, RAD54B</w:t>
      </w:r>
      <w:r w:rsidRPr="007D4B66">
        <w:t>).</w:t>
      </w:r>
    </w:p>
    <w:p w14:paraId="02B55D00" w14:textId="77777777" w:rsidR="00727E54" w:rsidRPr="007D4B66" w:rsidRDefault="00727E54" w:rsidP="00A707B2">
      <w:pPr>
        <w:pStyle w:val="MDPI31text"/>
      </w:pPr>
      <w:r w:rsidRPr="007D4B66">
        <w:t>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sidRPr="007D4B66">
        <w:rPr>
          <w:i/>
          <w:iCs/>
        </w:rPr>
        <w:t>EIF1, EIF1AX, EIF3E and EIF3F, EIF3H, EIF3I, EIF3L and EIF3M</w:t>
      </w:r>
      <w:r w:rsidRPr="007D4B66">
        <w:t>), biogenesis of ribosomes BRX1 (</w:t>
      </w:r>
      <w:r w:rsidRPr="007D4B66">
        <w:rPr>
          <w:i/>
          <w:iCs/>
        </w:rPr>
        <w:t>BRIX1</w:t>
      </w:r>
      <w:r w:rsidRPr="007D4B66">
        <w:t>), MCTS1 re-initiation and release factor (</w:t>
      </w:r>
      <w:r w:rsidRPr="007D4B66">
        <w:rPr>
          <w:i/>
          <w:iCs/>
        </w:rPr>
        <w:t>MCTS1</w:t>
      </w:r>
      <w:r w:rsidRPr="007D4B66">
        <w:t>), and ribosomal protein subunits (</w:t>
      </w:r>
      <w:r w:rsidRPr="007D4B66">
        <w:rPr>
          <w:i/>
          <w:iCs/>
        </w:rPr>
        <w:t>RPL8, RPL10a, RPL11, RP12, RP13, RP14, RP15, RP18a, RP19</w:t>
      </w:r>
      <w:r w:rsidRPr="007D4B66">
        <w:t>).</w:t>
      </w:r>
    </w:p>
    <w:p w14:paraId="26F85836" w14:textId="06BB503B" w:rsidR="00A707B2" w:rsidRPr="00A707B2" w:rsidRDefault="00A707B2" w:rsidP="00A707B2">
      <w:pPr>
        <w:pStyle w:val="MDPI22heading2"/>
        <w:spacing w:before="240"/>
      </w:pPr>
      <w:r w:rsidRPr="00A707B2">
        <w:lastRenderedPageBreak/>
        <w:t xml:space="preserve">3.6. </w:t>
      </w:r>
      <w:r w:rsidR="00727E54" w:rsidRPr="00A707B2">
        <w:t xml:space="preserve">Endoplasmic Reticulum (ER) Stress Response </w:t>
      </w:r>
      <w:r w:rsidRPr="00A707B2">
        <w:t xml:space="preserve">During </w:t>
      </w:r>
      <w:r w:rsidR="00727E54" w:rsidRPr="00A707B2">
        <w:t xml:space="preserve">THEV </w:t>
      </w:r>
      <w:r w:rsidRPr="00A707B2">
        <w:t>Infection</w:t>
      </w:r>
    </w:p>
    <w:p w14:paraId="02BD7D14" w14:textId="5B0188C6" w:rsidR="00727E54" w:rsidRDefault="00727E54" w:rsidP="00A707B2">
      <w:pPr>
        <w:pStyle w:val="MDPI31text"/>
      </w:pPr>
      <w:r w:rsidRPr="007D4B66">
        <w:t>Our KEGG pathway analysis (</w:t>
      </w:r>
      <w:r w:rsidRPr="007D4B66">
        <w:rPr>
          <w:b/>
          <w:bCs/>
        </w:rPr>
        <w:t>Table 4</w:t>
      </w:r>
      <w:r w:rsidRPr="007D4B66">
        <w:t>) showed that protein processing in the ER, and ubiquitin-mediated proteolysis are significantly upregulated (</w:t>
      </w:r>
      <w:r w:rsidRPr="007D4B66">
        <w:rPr>
          <w:b/>
          <w:bCs/>
        </w:rPr>
        <w:t>Figure 5</w:t>
      </w:r>
      <w:r w:rsidRPr="007D4B66">
        <w:t>). The GO results (</w:t>
      </w:r>
      <w:r w:rsidRPr="007D4B66">
        <w:rPr>
          <w:b/>
          <w:bCs/>
        </w:rPr>
        <w:t>Table 3A</w:t>
      </w:r>
      <w:r w:rsidRPr="007D4B66">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 (38).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 (38). In our results, the THEV-infected samples showed significant increase in ERAD pathway effector proteins, such as </w:t>
      </w:r>
      <w:proofErr w:type="spellStart"/>
      <w:r w:rsidRPr="007D4B66">
        <w:t>valosin</w:t>
      </w:r>
      <w:proofErr w:type="spellEnd"/>
      <w:r w:rsidRPr="007D4B66">
        <w:t xml:space="preserve"> containing protein (</w:t>
      </w:r>
      <w:r w:rsidRPr="007D4B66">
        <w:rPr>
          <w:i/>
          <w:iCs/>
        </w:rPr>
        <w:t>VCP</w:t>
      </w:r>
      <w:r w:rsidRPr="007D4B66">
        <w:t>), ubiquitin recognition factor in ER associated degradation 1 (</w:t>
      </w:r>
      <w:r w:rsidRPr="007D4B66">
        <w:rPr>
          <w:i/>
          <w:iCs/>
        </w:rPr>
        <w:t>UFD1</w:t>
      </w:r>
      <w:r w:rsidRPr="007D4B66">
        <w:t>), ER degradation enhancing alpha-mannosidase like proteins 1 and 3 (</w:t>
      </w:r>
      <w:r w:rsidRPr="007D4B66">
        <w:rPr>
          <w:i/>
          <w:iCs/>
        </w:rPr>
        <w:t>EDEM1, EDEM3</w:t>
      </w:r>
      <w:r w:rsidRPr="007D4B66">
        <w:t xml:space="preserve">), </w:t>
      </w:r>
      <w:proofErr w:type="spellStart"/>
      <w:r w:rsidRPr="007D4B66">
        <w:t>cullin</w:t>
      </w:r>
      <w:proofErr w:type="spellEnd"/>
      <w:r w:rsidRPr="007D4B66">
        <w:t xml:space="preserve"> 1 (</w:t>
      </w:r>
      <w:r w:rsidRPr="007D4B66">
        <w:rPr>
          <w:i/>
          <w:iCs/>
        </w:rPr>
        <w:t>CUL1</w:t>
      </w:r>
      <w:r w:rsidRPr="007D4B66">
        <w:t xml:space="preserve">), and </w:t>
      </w:r>
      <w:proofErr w:type="spellStart"/>
      <w:r w:rsidRPr="007D4B66">
        <w:t>ubiquilin</w:t>
      </w:r>
      <w:proofErr w:type="spellEnd"/>
      <w:r w:rsidRPr="007D4B66">
        <w:t xml:space="preserve"> 1 (</w:t>
      </w:r>
      <w:r w:rsidRPr="007D4B66">
        <w:rPr>
          <w:i/>
          <w:iCs/>
        </w:rPr>
        <w:t>UBQLN1</w:t>
      </w:r>
      <w:r w:rsidRPr="007D4B66">
        <w:t xml:space="preserve">). Other genes related to other UPR pathways such as </w:t>
      </w:r>
      <w:r w:rsidRPr="007D4B66">
        <w:rPr>
          <w:i/>
          <w:iCs/>
        </w:rPr>
        <w:t>HSPA5</w:t>
      </w:r>
      <w:r w:rsidRPr="007D4B66">
        <w:t xml:space="preserve"> and </w:t>
      </w:r>
      <w:r w:rsidRPr="007D4B66">
        <w:rPr>
          <w:i/>
          <w:iCs/>
        </w:rPr>
        <w:t>ATF4</w:t>
      </w:r>
      <w:r w:rsidRPr="007D4B66">
        <w:t xml:space="preserve"> were also upregulated. Our KEGG pathway (</w:t>
      </w:r>
      <w:r w:rsidRPr="007D4B66">
        <w:rPr>
          <w:b/>
          <w:bCs/>
        </w:rPr>
        <w:t>Table S2</w:t>
      </w:r>
      <w:r w:rsidRPr="007D4B66">
        <w:t>) and GO (</w:t>
      </w:r>
      <w:r w:rsidRPr="007D4B66">
        <w:rPr>
          <w:b/>
          <w:bCs/>
        </w:rPr>
        <w:t>Figure 4B</w:t>
      </w:r>
      <w:r w:rsidRPr="007D4B66">
        <w:t>) results indicated a significant upregulation of ubiquitin-mediated proteolysis with other ubiquitination pathway proteins such as ubiquitin conjugating enzymes (</w:t>
      </w:r>
      <w:r w:rsidRPr="007D4B66">
        <w:rPr>
          <w:i/>
          <w:iCs/>
        </w:rPr>
        <w:t>UBE2J2, UBE2E3, UBE2Z</w:t>
      </w:r>
      <w:r w:rsidRPr="007D4B66">
        <w:t>), ubiquitin protein ligases (</w:t>
      </w:r>
      <w:r w:rsidRPr="007D4B66">
        <w:rPr>
          <w:i/>
          <w:iCs/>
        </w:rPr>
        <w:t>UBE3A, UBE3B</w:t>
      </w:r>
      <w:r w:rsidRPr="007D4B66">
        <w:t>), NPL4 homolog ubiquitin recognition factor (</w:t>
      </w:r>
      <w:r w:rsidRPr="007D4B66">
        <w:rPr>
          <w:i/>
          <w:iCs/>
        </w:rPr>
        <w:t>NPLOC4</w:t>
      </w:r>
      <w:r w:rsidRPr="007D4B66">
        <w:t>), and ubiquitin-like modifier activating enzyme 6 (</w:t>
      </w:r>
      <w:r w:rsidRPr="007D4B66">
        <w:rPr>
          <w:i/>
          <w:iCs/>
        </w:rPr>
        <w:t>UBA6</w:t>
      </w:r>
      <w:r w:rsidRPr="007D4B66">
        <w:t xml:space="preserve">) showing significant upregulation. Additionally, the heat shock family of chaperone proteins such as the </w:t>
      </w:r>
      <w:proofErr w:type="spellStart"/>
      <w:r w:rsidRPr="007D4B66">
        <w:t>DnaJ</w:t>
      </w:r>
      <w:proofErr w:type="spellEnd"/>
      <w:r w:rsidRPr="007D4B66">
        <w:t xml:space="preserve"> heat shock protein family (</w:t>
      </w:r>
      <w:r w:rsidRPr="007D4B66">
        <w:rPr>
          <w:i/>
          <w:iCs/>
        </w:rPr>
        <w:t>HSP40</w:t>
      </w:r>
      <w:r w:rsidRPr="007D4B66">
        <w:t>) members (</w:t>
      </w:r>
      <w:r w:rsidRPr="007D4B66">
        <w:rPr>
          <w:i/>
          <w:iCs/>
        </w:rPr>
        <w:t>DNAJB11, DNAJB12, DNAJB2, DNAJC10</w:t>
      </w:r>
      <w:r w:rsidRPr="007D4B66">
        <w:t>), heat shock protein family A (</w:t>
      </w:r>
      <w:r w:rsidRPr="007D4B66">
        <w:rPr>
          <w:i/>
          <w:iCs/>
        </w:rPr>
        <w:t>HSP70</w:t>
      </w:r>
      <w:r w:rsidRPr="007D4B66">
        <w:t>) members (</w:t>
      </w:r>
      <w:r w:rsidRPr="007D4B66">
        <w:rPr>
          <w:i/>
          <w:iCs/>
        </w:rPr>
        <w:t>HSPA4L, HSPA5, HSPA8</w:t>
      </w:r>
      <w:r w:rsidRPr="007D4B66">
        <w:t>), and heat shock protein 90 alpha family class A member 1 (</w:t>
      </w:r>
      <w:r w:rsidRPr="007D4B66">
        <w:rPr>
          <w:i/>
          <w:iCs/>
        </w:rPr>
        <w:t>HSP90AA1</w:t>
      </w:r>
      <w:r w:rsidRPr="007D4B66">
        <w:t>) were upregulated at 24-hpi. Moreover, the KEGG pathway analysis (</w:t>
      </w:r>
      <w:r w:rsidRPr="007D4B66">
        <w:rPr>
          <w:b/>
          <w:bCs/>
        </w:rPr>
        <w:t>Table 4</w:t>
      </w:r>
      <w:r w:rsidRPr="007D4B66">
        <w:t>)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14:paraId="3A7424F6" w14:textId="77777777" w:rsidR="00727E54" w:rsidRDefault="00727E54" w:rsidP="00A707B2">
      <w:pPr>
        <w:pStyle w:val="MDPI52figure"/>
      </w:pPr>
      <w:r>
        <w:rPr>
          <w:noProof/>
        </w:rPr>
        <w:lastRenderedPageBreak/>
        <w:drawing>
          <wp:inline distT="0" distB="0" distL="0" distR="0" wp14:anchorId="45A7A708" wp14:editId="4BBFA4B7">
            <wp:extent cx="5943600" cy="4144749"/>
            <wp:effectExtent l="0" t="0" r="0" b="0"/>
            <wp:docPr id="9" name="Picture"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wp:cNvGraphicFramePr/>
            <a:graphic xmlns:a="http://schemas.openxmlformats.org/drawingml/2006/main">
              <a:graphicData uri="http://schemas.openxmlformats.org/drawingml/2006/picture">
                <pic:pic xmlns:pic="http://schemas.openxmlformats.org/drawingml/2006/picture">
                  <pic:nvPicPr>
                    <pic:cNvPr id="10" name="Picture" descr="results/upr_pathway.png"/>
                    <pic:cNvPicPr>
                      <a:picLocks noChangeAspect="1" noChangeArrowheads="1"/>
                    </pic:cNvPicPr>
                  </pic:nvPicPr>
                  <pic:blipFill>
                    <a:blip r:embed="rId14"/>
                    <a:stretch>
                      <a:fillRect/>
                    </a:stretch>
                  </pic:blipFill>
                  <pic:spPr bwMode="auto">
                    <a:xfrm>
                      <a:off x="0" y="0"/>
                      <a:ext cx="5943600" cy="4144749"/>
                    </a:xfrm>
                    <a:prstGeom prst="rect">
                      <a:avLst/>
                    </a:prstGeom>
                    <a:noFill/>
                    <a:ln w="9525">
                      <a:noFill/>
                      <a:headEnd/>
                      <a:tailEnd/>
                    </a:ln>
                  </pic:spPr>
                </pic:pic>
              </a:graphicData>
            </a:graphic>
          </wp:inline>
        </w:drawing>
      </w:r>
    </w:p>
    <w:p w14:paraId="14BAC0CA" w14:textId="635C79EC" w:rsidR="00727E54" w:rsidRPr="0018195B" w:rsidRDefault="00A707B2" w:rsidP="00A707B2">
      <w:pPr>
        <w:pStyle w:val="MDPI51figurecaption"/>
        <w:jc w:val="both"/>
      </w:pPr>
      <w:r w:rsidRPr="00A707B2">
        <w:rPr>
          <w:b/>
          <w:bCs/>
        </w:rPr>
        <w:t xml:space="preserve">Figure 5. </w:t>
      </w:r>
      <w:r w:rsidR="00727E54" w:rsidRPr="0018195B">
        <w:t xml:space="preserve">Upregulation of ER Unfolded Protein Response (UPR). KEGG Pathway analysis shows multiple key genes involved in the ER UPR were upregulated. All genes from our DEG list are annotated with the red star. Notably, </w:t>
      </w:r>
      <w:r w:rsidR="00727E54" w:rsidRPr="0018195B">
        <w:rPr>
          <w:i/>
          <w:iCs/>
        </w:rPr>
        <w:t>ATF4, PERK, VCP (p97), TRAF2, UFD1</w:t>
      </w:r>
      <w:r w:rsidR="00727E54" w:rsidRPr="0018195B">
        <w:t xml:space="preserve"> and several BCL2 and heat shock proteins are upregulated. We see that the PERK branch of the UPR pathway linked to apoptosis is upregulated. Another pathway linked to apoptosis via </w:t>
      </w:r>
      <w:r w:rsidR="00727E54" w:rsidRPr="0018195B">
        <w:rPr>
          <w:i/>
          <w:iCs/>
        </w:rPr>
        <w:t>BAX</w:t>
      </w:r>
      <w:r w:rsidR="00727E54" w:rsidRPr="0018195B">
        <w:t xml:space="preserve"> is shown as well as the ERAD protein degradation pathway. Note that due to limited annotation of the host genome, a significant proportion of the DEGs were not recognized by the database; hence not shown here. </w:t>
      </w:r>
      <w:r w:rsidR="00727E54" w:rsidRPr="0018195B">
        <w:rPr>
          <w:i/>
          <w:iCs/>
        </w:rPr>
        <w:t>Figure generated from KEGG pathway analysis in DAVID</w:t>
      </w:r>
      <w:r w:rsidR="00727E54" w:rsidRPr="0018195B">
        <w:t>.</w:t>
      </w:r>
    </w:p>
    <w:p w14:paraId="34FA26FB" w14:textId="19AFCBB9" w:rsidR="00A707B2" w:rsidRPr="00A707B2" w:rsidRDefault="00A707B2" w:rsidP="00A707B2">
      <w:pPr>
        <w:pStyle w:val="MDPI22heading2"/>
        <w:spacing w:before="240"/>
      </w:pPr>
      <w:r w:rsidRPr="00A707B2">
        <w:t xml:space="preserve">3.7. </w:t>
      </w:r>
      <w:r w:rsidR="00727E54" w:rsidRPr="00A707B2">
        <w:t>Differential Expression of Cytokine and Cytokine Receptor-</w:t>
      </w:r>
      <w:r w:rsidRPr="00A707B2">
        <w:t xml:space="preserve">Encoding </w:t>
      </w:r>
      <w:r w:rsidR="00727E54" w:rsidRPr="00A707B2">
        <w:t>Genes</w:t>
      </w:r>
    </w:p>
    <w:p w14:paraId="42EECB17" w14:textId="08272DC9" w:rsidR="00727E54" w:rsidRDefault="00727E54" w:rsidP="00A707B2">
      <w:pPr>
        <w:pStyle w:val="MDPI31text"/>
      </w:pPr>
      <w:r w:rsidRPr="007D4B66">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 </w:t>
      </w:r>
      <w:r w:rsidRPr="007D4B66">
        <w:rPr>
          <w:i/>
          <w:iCs/>
        </w:rPr>
        <w:t>IL18, IL2RB, IL4R, IL5RA</w:t>
      </w:r>
      <w:r w:rsidRPr="007D4B66">
        <w:t>, TNF receptor associated factors (</w:t>
      </w:r>
      <w:r w:rsidRPr="007D4B66">
        <w:rPr>
          <w:i/>
          <w:iCs/>
        </w:rPr>
        <w:t>TRAF2, TRAF3, TRAF6, TRAF7, TRAFD1</w:t>
      </w:r>
      <w:r w:rsidRPr="007D4B66">
        <w:t>), TNF receptor superfamily members (</w:t>
      </w:r>
      <w:r w:rsidRPr="007D4B66">
        <w:rPr>
          <w:i/>
          <w:iCs/>
        </w:rPr>
        <w:t>TNFRSF1B, TNFRSF8, TNFSF4</w:t>
      </w:r>
      <w:r w:rsidRPr="007D4B66">
        <w:t>), interferon-induced with helicase C domain 1 (</w:t>
      </w:r>
      <w:r w:rsidRPr="007D4B66">
        <w:rPr>
          <w:i/>
          <w:iCs/>
        </w:rPr>
        <w:t>IFIH1</w:t>
      </w:r>
      <w:r w:rsidRPr="007D4B66">
        <w:t>), interferon-induced double-stranded RNA-activated protein kinase (</w:t>
      </w:r>
      <w:r w:rsidRPr="007D4B66">
        <w:rPr>
          <w:i/>
          <w:iCs/>
        </w:rPr>
        <w:t>PKR</w:t>
      </w:r>
      <w:r w:rsidRPr="007D4B66">
        <w:t xml:space="preserve">), and </w:t>
      </w:r>
      <w:r w:rsidRPr="007D4B66">
        <w:rPr>
          <w:i/>
          <w:iCs/>
        </w:rPr>
        <w:t>CD80</w:t>
      </w:r>
      <w:r w:rsidRPr="007D4B66">
        <w:t>. In contrast, cytokine inhibitors such as suppressor of cytokine signaling (</w:t>
      </w:r>
      <w:r w:rsidRPr="007D4B66">
        <w:rPr>
          <w:i/>
          <w:iCs/>
        </w:rPr>
        <w:t>SOCS3</w:t>
      </w:r>
      <w:r w:rsidRPr="007D4B66">
        <w:t xml:space="preserve"> and </w:t>
      </w:r>
      <w:r w:rsidRPr="007D4B66">
        <w:rPr>
          <w:i/>
          <w:iCs/>
        </w:rPr>
        <w:t>SOCS5</w:t>
      </w:r>
      <w:r w:rsidRPr="007D4B66">
        <w:t>)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sidRPr="007D4B66">
        <w:rPr>
          <w:b/>
          <w:bCs/>
        </w:rPr>
        <w:t>Figure 1</w:t>
      </w:r>
      <w:r w:rsidRPr="007D4B66">
        <w:t>), the cytokines in the model (IFN-</w:t>
      </w:r>
      <m:oMath>
        <m:r>
          <w:rPr>
            <w:rFonts w:ascii="Cambria Math" w:hAnsi="Cambria Math"/>
          </w:rPr>
          <m:t>α</m:t>
        </m:r>
      </m:oMath>
      <w:r w:rsidRPr="007D4B66">
        <w:t>, IFN-</w:t>
      </w:r>
      <m:oMath>
        <m:r>
          <w:rPr>
            <w:rFonts w:ascii="Cambria Math" w:hAnsi="Cambria Math"/>
          </w:rPr>
          <m:t>β</m:t>
        </m:r>
      </m:oMath>
      <w:r w:rsidRPr="007D4B66">
        <w:t>, IFN-</w:t>
      </w:r>
      <m:oMath>
        <m:r>
          <w:rPr>
            <w:rFonts w:ascii="Cambria Math" w:hAnsi="Cambria Math"/>
          </w:rPr>
          <m:t>γ</m:t>
        </m:r>
      </m:oMath>
      <w:r w:rsidRPr="007D4B66">
        <w:t xml:space="preserve"> TNF, and IL-6) were not significantly differentially expressed in our data. However, some of the differentially expressed cytokines and cytokine receptors (</w:t>
      </w:r>
      <w:r w:rsidRPr="007D4B66">
        <w:rPr>
          <w:i/>
          <w:iCs/>
        </w:rPr>
        <w:t>TNFRSF8, TRAF7</w:t>
      </w:r>
      <w:r w:rsidRPr="007D4B66">
        <w:t>) identified in this study are positive regulators of apoptosis; therefore, they may play a role in THEV-induced IMS.</w:t>
      </w:r>
    </w:p>
    <w:p w14:paraId="7572D2EC" w14:textId="7598323E" w:rsidR="00A707B2" w:rsidRPr="00A707B2" w:rsidRDefault="00A707B2" w:rsidP="00A707B2">
      <w:pPr>
        <w:pStyle w:val="MDPI22heading2"/>
        <w:spacing w:before="240"/>
      </w:pPr>
      <w:r w:rsidRPr="00A707B2">
        <w:lastRenderedPageBreak/>
        <w:t xml:space="preserve">3.8. </w:t>
      </w:r>
      <w:r w:rsidR="00727E54" w:rsidRPr="00A707B2">
        <w:t>Validation of DEGs by Reverse Transcriptase Quantitative PCR (RT-qPCR)</w:t>
      </w:r>
    </w:p>
    <w:p w14:paraId="5DF21695" w14:textId="0AEF9392" w:rsidR="00727E54" w:rsidRPr="007D4B66" w:rsidRDefault="00727E54" w:rsidP="00A707B2">
      <w:pPr>
        <w:pStyle w:val="MDPI31text"/>
      </w:pPr>
      <w:r w:rsidRPr="007D4B66">
        <w:t>To validate the RNA-seq results, 12 DEGs (8 upregulated and 4 downregulated) were selected for RT-qPCR. The DEGs were representative of apoptosis (</w:t>
      </w:r>
      <w:r w:rsidRPr="007D4B66">
        <w:rPr>
          <w:i/>
          <w:iCs/>
        </w:rPr>
        <w:t>APAF1, BMF, FADD, MADD, and PDCD4</w:t>
      </w:r>
      <w:r w:rsidRPr="007D4B66">
        <w:t>), ERAD and ubiquitination (</w:t>
      </w:r>
      <w:r w:rsidRPr="007D4B66">
        <w:rPr>
          <w:i/>
          <w:iCs/>
        </w:rPr>
        <w:t>VCP, UFD1, EDEM1</w:t>
      </w:r>
      <w:r w:rsidRPr="007D4B66">
        <w:t>), and ribosome biosynthetic (</w:t>
      </w:r>
      <w:r w:rsidRPr="007D4B66">
        <w:rPr>
          <w:i/>
          <w:iCs/>
        </w:rPr>
        <w:t>EIF3D, EIF3M, RPL8, RPL10A</w:t>
      </w:r>
      <w:r w:rsidRPr="007D4B66">
        <w:t xml:space="preserve">) pathways. As shown in </w:t>
      </w:r>
      <w:r w:rsidRPr="007D4B66">
        <w:rPr>
          <w:b/>
          <w:bCs/>
        </w:rPr>
        <w:t>Figure 6</w:t>
      </w:r>
      <w:r w:rsidRPr="007D4B66">
        <w:t>,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sidRPr="007D4B66">
        <w:rPr>
          <w:b/>
          <w:bCs/>
        </w:rPr>
        <w:t>Figure S1</w:t>
      </w:r>
      <w:r w:rsidRPr="007D4B66">
        <w:t>). According to our Student’s T-test</w:t>
      </w:r>
      <w:del w:id="30" w:author="Abraham Quaye" w:date="2025-02-10T00:43:00Z" w16du:dateUtc="2025-02-10T07:43:00Z">
        <w:r w:rsidRPr="007D4B66" w:rsidDel="00907F86">
          <w:delText xml:space="preserve"> </w:delText>
        </w:r>
      </w:del>
      <w:ins w:id="31" w:author="Abraham Quaye" w:date="2025-02-10T00:43:00Z" w16du:dateUtc="2025-02-10T07:43:00Z">
        <w:r w:rsidR="00907F86">
          <w:t>s</w:t>
        </w:r>
      </w:ins>
      <w:del w:id="32" w:author="Abraham Quaye" w:date="2025-02-10T00:43:00Z" w16du:dateUtc="2025-02-10T07:43:00Z">
        <w:r w:rsidRPr="007D4B66" w:rsidDel="00907F86">
          <w:delText>and Mann-Whitney U test</w:delText>
        </w:r>
      </w:del>
      <w:r w:rsidRPr="007D4B66">
        <w:t xml:space="preserve">, the difference in gene expression levels in all the selected genes were statistically significant. </w:t>
      </w:r>
    </w:p>
    <w:p w14:paraId="2B593B2E" w14:textId="77777777" w:rsidR="00727E54" w:rsidRDefault="00727E54" w:rsidP="00A707B2">
      <w:pPr>
        <w:pStyle w:val="MDPI52figure"/>
      </w:pPr>
      <w:r>
        <w:rPr>
          <w:noProof/>
        </w:rPr>
        <w:drawing>
          <wp:inline distT="0" distB="0" distL="0" distR="0" wp14:anchorId="121ECCE9" wp14:editId="3C8D8CE1">
            <wp:extent cx="5943600" cy="4953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5"/>
                    <a:stretch>
                      <a:fillRect/>
                    </a:stretch>
                  </pic:blipFill>
                  <pic:spPr bwMode="auto">
                    <a:xfrm>
                      <a:off x="0" y="0"/>
                      <a:ext cx="5943600" cy="4953000"/>
                    </a:xfrm>
                    <a:prstGeom prst="rect">
                      <a:avLst/>
                    </a:prstGeom>
                    <a:noFill/>
                    <a:ln w="9525">
                      <a:noFill/>
                      <a:headEnd/>
                      <a:tailEnd/>
                    </a:ln>
                  </pic:spPr>
                </pic:pic>
              </a:graphicData>
            </a:graphic>
          </wp:inline>
        </w:drawing>
      </w:r>
    </w:p>
    <w:p w14:paraId="19402084" w14:textId="7DB92F3A" w:rsidR="00A707B2" w:rsidRDefault="00A707B2" w:rsidP="00A707B2">
      <w:pPr>
        <w:pStyle w:val="MDPI51figurecaption"/>
        <w:jc w:val="both"/>
      </w:pPr>
      <w:r w:rsidRPr="00A707B2">
        <w:rPr>
          <w:b/>
          <w:bCs/>
        </w:rPr>
        <w:t xml:space="preserve">Figure 6. </w:t>
      </w:r>
      <w:r w:rsidR="00727E54" w:rsidRPr="0018195B">
        <w:t xml:space="preserve">Validation of representative DEGs involved in Apoptosis, Protein synthesis, and ER-stress responses by RT-qPCR. MDTC-RP19 cells infected with THEV- or mock-infected were subjected to RT-qPCR analysis for the relative expression of the indicated DEGs at 24-hpi. </w:t>
      </w:r>
      <w:r w:rsidR="00727E54" w:rsidRPr="0018195B">
        <w:rPr>
          <w:i/>
          <w:iCs/>
        </w:rPr>
        <w:t>GAPDH</w:t>
      </w:r>
      <w:r w:rsidR="00727E54" w:rsidRPr="0018195B">
        <w:t xml:space="preserve"> was used as the internal control. Data are expressed as the mean </w:t>
      </w:r>
      <m:oMath>
        <m:r>
          <m:rPr>
            <m:sty m:val="p"/>
          </m:rPr>
          <w:rPr>
            <w:rFonts w:ascii="Cambria Math" w:hAnsi="Cambria Math"/>
          </w:rPr>
          <m:t>±</m:t>
        </m:r>
      </m:oMath>
      <w:r w:rsidR="00727E54" w:rsidRPr="0018195B">
        <w:t xml:space="preserve"> SD. All genes (THEV-infected) are statistically differentially expressed relative to their time-matched mock-infected counterparts based on Student’s t-test</w:t>
      </w:r>
      <w:del w:id="33" w:author="Abraham Quaye" w:date="2025-02-10T00:42:00Z" w16du:dateUtc="2025-02-10T07:42:00Z">
        <w:r w:rsidR="00727E54" w:rsidRPr="0018195B" w:rsidDel="00907F86">
          <w:delText xml:space="preserve"> and Mann-Whitney U test</w:delText>
        </w:r>
      </w:del>
      <w:r w:rsidR="00727E54" w:rsidRPr="0018195B">
        <w:t>.</w:t>
      </w:r>
      <w:ins w:id="34" w:author="Abraham Quaye" w:date="2025-02-10T00:54:00Z" w16du:dateUtc="2025-02-10T07:54:00Z">
        <w:r w:rsidR="008F46F4">
          <w:t xml:space="preserve"> The p-values are indicated on top of each bar</w:t>
        </w:r>
      </w:ins>
      <w:ins w:id="35" w:author="Abraham Quaye" w:date="2025-02-10T00:55:00Z" w16du:dateUtc="2025-02-10T07:55:00Z">
        <w:r w:rsidR="008F46F4">
          <w:t xml:space="preserve"> and the fold changes for each gene are indicated inside its corr</w:t>
        </w:r>
      </w:ins>
      <w:ins w:id="36" w:author="Abraham Quaye" w:date="2025-02-10T00:56:00Z" w16du:dateUtc="2025-02-10T07:56:00Z">
        <w:r w:rsidR="008F46F4">
          <w:t>esponding bar.</w:t>
        </w:r>
      </w:ins>
    </w:p>
    <w:p w14:paraId="3CE680B9" w14:textId="77777777" w:rsidR="00A707B2" w:rsidRDefault="00A707B2">
      <w:pPr>
        <w:spacing w:line="240" w:lineRule="auto"/>
        <w:jc w:val="left"/>
        <w:rPr>
          <w:rFonts w:eastAsia="Times New Roman"/>
          <w:sz w:val="18"/>
          <w:lang w:eastAsia="de-DE" w:bidi="en-US"/>
          <w14:ligatures w14:val="standardContextual"/>
        </w:rPr>
      </w:pPr>
      <w:r>
        <w:br w:type="page"/>
      </w:r>
    </w:p>
    <w:p w14:paraId="3EDAD79B" w14:textId="4D003DBD" w:rsidR="00727E54" w:rsidRPr="00AB596F" w:rsidRDefault="00A707B2" w:rsidP="00A707B2">
      <w:pPr>
        <w:pStyle w:val="MDPI21heading1"/>
      </w:pPr>
      <w:r>
        <w:lastRenderedPageBreak/>
        <w:t xml:space="preserve">4. </w:t>
      </w:r>
      <w:r w:rsidR="00727E54" w:rsidRPr="00AB596F">
        <w:t>Discussion</w:t>
      </w:r>
    </w:p>
    <w:p w14:paraId="6C8E32D1" w14:textId="77777777" w:rsidR="00727E54" w:rsidRPr="00D5353C" w:rsidRDefault="00727E54" w:rsidP="00A707B2">
      <w:pPr>
        <w:pStyle w:val="MDPI31text"/>
      </w:pPr>
      <w:r w:rsidRPr="00D5353C">
        <w:t>THEV has a worldwide distribution, wreaking economic havoc on affected poultry farms, particularly due to its immunosuppressive trait allowing secondary opportunistic infections to devastate turkey populations (4, 6). HE in turkeys causes more economic losses than any disease caused in other birds like chicken or pheasants (4).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14:paraId="26407024" w14:textId="5D973444" w:rsidR="00727E54" w:rsidRPr="00D5353C" w:rsidRDefault="00727E54" w:rsidP="00A707B2">
      <w:pPr>
        <w:pStyle w:val="MDPI31text"/>
      </w:pPr>
      <w:r w:rsidRPr="00D5353C">
        <w:t xml:space="preserve">Only one cell line (MDTC-RP19 also known as RP19) has been found to be capable of supporting THEV replication (39).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 (40), leading to only 12- and 24-hpi providing useful data. In total </w:t>
      </w:r>
      <w:r w:rsidRPr="00D5353C">
        <w:rPr>
          <w:b/>
          <w:bCs/>
        </w:rPr>
        <w:t>2,343</w:t>
      </w:r>
      <w:r w:rsidRPr="00D5353C">
        <w:t xml:space="preserve"> and </w:t>
      </w:r>
      <w:r w:rsidRPr="00D5353C">
        <w:rPr>
          <w:b/>
          <w:bCs/>
        </w:rPr>
        <w:t>3,295</w:t>
      </w:r>
      <w:r w:rsidRPr="00D5353C">
        <w:t xml:space="preserve"> DEGs were identified at 12-hpi and 24-hpi, respectively. At 12-hpi, </w:t>
      </w:r>
      <w:r w:rsidRPr="00D5353C">
        <w:rPr>
          <w:b/>
          <w:bCs/>
        </w:rPr>
        <w:t>1,079</w:t>
      </w:r>
      <w:r w:rsidRPr="00D5353C">
        <w:t xml:space="preserve"> genes were upregulated</w:t>
      </w:r>
      <w:ins w:id="37" w:author="Abraham Quaye" w:date="2025-02-09T22:38:00Z" w16du:dateUtc="2025-02-10T05:38:00Z">
        <w:r w:rsidR="00EA3FD7">
          <w:t>,</w:t>
        </w:r>
      </w:ins>
      <w:r w:rsidRPr="00D5353C">
        <w:t xml:space="preserve"> and </w:t>
      </w:r>
      <w:r w:rsidRPr="00D5353C">
        <w:rPr>
          <w:b/>
          <w:bCs/>
        </w:rPr>
        <w:t>1,264</w:t>
      </w:r>
      <w:r w:rsidRPr="00D5353C">
        <w:t xml:space="preserve"> genes downregulated, whereas </w:t>
      </w:r>
      <w:r w:rsidRPr="00D5353C">
        <w:rPr>
          <w:b/>
          <w:bCs/>
        </w:rPr>
        <w:t>1,512</w:t>
      </w:r>
      <w:r w:rsidRPr="00D5353C">
        <w:t xml:space="preserve"> genes were upregulated</w:t>
      </w:r>
      <w:ins w:id="38" w:author="Abraham Quaye" w:date="2025-02-09T22:38:00Z" w16du:dateUtc="2025-02-10T05:38:00Z">
        <w:r w:rsidR="00EA3FD7">
          <w:t>,</w:t>
        </w:r>
      </w:ins>
      <w:r w:rsidRPr="00D5353C">
        <w:t xml:space="preserve"> and </w:t>
      </w:r>
      <w:r w:rsidRPr="00D5353C">
        <w:rPr>
          <w:b/>
          <w:bCs/>
        </w:rPr>
        <w:t>1,783</w:t>
      </w:r>
      <w:r w:rsidRPr="00D5353C">
        <w:t xml:space="preserve"> genes downregulated at 24-hpi. Being a non-model organism, a significant proportion of the host (</w:t>
      </w:r>
      <w:r w:rsidRPr="00D5353C">
        <w:rPr>
          <w:i/>
          <w:iCs/>
        </w:rPr>
        <w:t>M. gallopavo</w:t>
      </w:r>
      <w:r w:rsidRPr="00D5353C">
        <w:t>)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(upregulated), ER stress-induced unfolded protein response (upregulated), cell maintenance processes (downregulated), and cytokine functions (deregulated).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14:paraId="111AE46E" w14:textId="62E77364" w:rsidR="00727E54" w:rsidRPr="00D5353C" w:rsidRDefault="00727E54" w:rsidP="00A707B2">
      <w:pPr>
        <w:pStyle w:val="MDPI31text"/>
      </w:pPr>
      <w:r w:rsidRPr="00D5353C">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 (31–33). The </w:t>
      </w:r>
      <w:ins w:id="39" w:author="Abraham Quaye" w:date="2025-02-09T22:39:00Z" w16du:dateUtc="2025-02-10T05:39:00Z">
        <w:r w:rsidR="00EA3FD7">
          <w:t xml:space="preserve">human </w:t>
        </w:r>
      </w:ins>
      <w:r w:rsidRPr="00D5353C">
        <w:t xml:space="preserve">adenovirus E1A proteins are strong inducers of apoptosis. They bind host </w:t>
      </w:r>
      <w:proofErr w:type="spellStart"/>
      <w:r w:rsidRPr="00D5353C">
        <w:t>pRb</w:t>
      </w:r>
      <w:proofErr w:type="spellEnd"/>
      <w:r w:rsidRPr="00D5353C">
        <w:t xml:space="preserve"> and p300/CBP protein, inducing p53-mediated apoptosis, and can also sensitize infected cells to TNF</w:t>
      </w:r>
      <m:oMath>
        <m:r>
          <w:rPr>
            <w:rFonts w:ascii="Cambria Math" w:hAnsi="Cambria Math"/>
          </w:rPr>
          <m:t>α</m:t>
        </m:r>
      </m:oMath>
      <w:r w:rsidRPr="00D5353C">
        <w:t xml:space="preserve"> and TRAIL-induced apoptosis (34, 35). However, </w:t>
      </w:r>
      <w:ins w:id="40" w:author="Abraham Quaye" w:date="2025-02-09T22:39:00Z" w16du:dateUtc="2025-02-10T05:39:00Z">
        <w:r w:rsidR="00EA3FD7">
          <w:t xml:space="preserve">human </w:t>
        </w:r>
      </w:ins>
      <w:r w:rsidRPr="00D5353C">
        <w:t xml:space="preserve">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 (34, 35).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 (34). Siadenoviruses including THEV are the smallest adenoviruses and therefore encode the fewest genes (10, 41). THEV encodes a mere 34 ORFs with no anti-apoptotic genes characterized (41). In agreement with these findings, in our results a strong signal indicative of apoptotic </w:t>
      </w:r>
      <w:r w:rsidRPr="00D5353C">
        <w:lastRenderedPageBreak/>
        <w:t xml:space="preserve">induction was observed. However, like Mastadenovirus infections, a complex relationship between pro and anti-apoptotic genes were observed. Pro-apoptotic genes such as </w:t>
      </w:r>
      <w:r w:rsidRPr="00D5353C">
        <w:rPr>
          <w:i/>
          <w:iCs/>
        </w:rPr>
        <w:t>APAF1, BNIP3L, BMF, BAK1, RIPK1, FAS, FADD</w:t>
      </w:r>
      <w:r w:rsidRPr="00D5353C">
        <w:t xml:space="preserve"> and </w:t>
      </w:r>
      <w:r w:rsidRPr="00D5353C">
        <w:rPr>
          <w:i/>
          <w:iCs/>
        </w:rPr>
        <w:t>ATF</w:t>
      </w:r>
      <w:r w:rsidRPr="00D5353C">
        <w:t xml:space="preserve"> were upregulated in concert with the anti-apoptotic genes </w:t>
      </w:r>
      <w:r w:rsidRPr="00D5353C">
        <w:rPr>
          <w:i/>
          <w:iCs/>
        </w:rPr>
        <w:t>BCL2, BNIP2, BCL2A1</w:t>
      </w:r>
      <w:r w:rsidRPr="00D5353C">
        <w:t xml:space="preserve"> and </w:t>
      </w:r>
      <w:r w:rsidRPr="00D5353C">
        <w:rPr>
          <w:i/>
          <w:iCs/>
        </w:rPr>
        <w:t>API5</w:t>
      </w:r>
      <w:r w:rsidRPr="00D5353C">
        <w:t>. We speculate that this complex regulation is predictive of THEV possessing some anti-apoptotic genes but not sufficiently potent to thwart the cellular apoptotic response. It is also possible that using a naturally attenuated strain may account for the apparent balance in pro- and anti-apoptotic signals.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14:paraId="4FBA1126" w14:textId="77777777" w:rsidR="00727E54" w:rsidRPr="00D5353C" w:rsidRDefault="00727E54" w:rsidP="00A707B2">
      <w:pPr>
        <w:pStyle w:val="MDPI31text"/>
      </w:pPr>
      <w:r w:rsidRPr="00D5353C">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 (16, 38, 42).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 (16, 38, 42, 43). However, if incorrect lumenal protein overload persists, the prolonged UPR will induce apoptosis known as ER stress-associated programmed cell death (42, 43). Many DNA and RNA viruses are reported to induce ER stress and UPR pathways during infection (16). In our results, </w:t>
      </w:r>
      <w:r w:rsidRPr="00D5353C">
        <w:rPr>
          <w:i/>
          <w:iCs/>
        </w:rPr>
        <w:t>ATF4</w:t>
      </w:r>
      <w:r w:rsidRPr="00D5353C">
        <w:t xml:space="preserve"> and PKR-like ER protein kinase (</w:t>
      </w:r>
      <w:r w:rsidRPr="00D5353C">
        <w:rPr>
          <w:i/>
          <w:iCs/>
        </w:rPr>
        <w:t>PERK</w:t>
      </w:r>
      <w:r w:rsidRPr="00D5353C">
        <w:t xml:space="preserve">), key proteins in the </w:t>
      </w:r>
      <w:r w:rsidRPr="00D5353C">
        <w:rPr>
          <w:i/>
          <w:iCs/>
        </w:rPr>
        <w:t>PERK</w:t>
      </w:r>
      <w:r w:rsidRPr="00D5353C">
        <w:t xml:space="preserve"> branch of the UPR pathway were upregulated. A myriad of ERAD pathway proteins (e.g., </w:t>
      </w:r>
      <w:r w:rsidRPr="00D5353C">
        <w:rPr>
          <w:i/>
          <w:iCs/>
        </w:rPr>
        <w:t>VCP, UFD1, EDEM1, EDEM3, CUL1, UBQLN1</w:t>
      </w:r>
      <w:r w:rsidRPr="00D5353C">
        <w:t xml:space="preserve">), ubiquitination system proteins (e.g., </w:t>
      </w:r>
      <w:r w:rsidRPr="00D5353C">
        <w:rPr>
          <w:i/>
          <w:iCs/>
        </w:rPr>
        <w:t>UBE2J2, UBE2E3, UBE2Z, UBE3A, UBE3B</w:t>
      </w:r>
      <w:r w:rsidRPr="00D5353C">
        <w:t xml:space="preserve">), and heat shock family of chaperone proteins (e.g., </w:t>
      </w:r>
      <w:r w:rsidRPr="00D5353C">
        <w:rPr>
          <w:i/>
          <w:iCs/>
        </w:rPr>
        <w:t>HSPA5, HSP4L, HSPA8, HSP90AA1</w:t>
      </w:r>
      <w:r w:rsidRPr="00D5353C">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supported by our results. As noted above, a prolonged UPR activation leads to ER stress-associated programmed cell death via genes such </w:t>
      </w:r>
      <w:r w:rsidRPr="00D5353C">
        <w:rPr>
          <w:i/>
          <w:iCs/>
        </w:rPr>
        <w:t>ATF4</w:t>
      </w:r>
      <w:r w:rsidRPr="00D5353C">
        <w:t xml:space="preserve"> (42, 43).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evident at 24-hpi than at 12-hpi, reflecting the suggested two phases of UPR – Phase 1 allows the unfolded proteins time to refold without degradation and Phase 2 degrades any proteins which have failed to fold (43).</w:t>
      </w:r>
    </w:p>
    <w:p w14:paraId="3030B9B2" w14:textId="77777777" w:rsidR="00727E54" w:rsidRPr="00D5353C" w:rsidRDefault="00727E54" w:rsidP="00A707B2">
      <w:pPr>
        <w:pStyle w:val="MDPI31text"/>
      </w:pPr>
      <w:r w:rsidRPr="00D5353C">
        <w:t xml:space="preserve">In the proposed model of THEV immunopathogenesis by Rautenschlein </w:t>
      </w:r>
      <w:r w:rsidRPr="00D5353C">
        <w:rPr>
          <w:i/>
          <w:iCs/>
        </w:rPr>
        <w:t>et al</w:t>
      </w:r>
      <w:r w:rsidRPr="00D5353C">
        <w:t xml:space="preserve"> (</w:t>
      </w:r>
      <w:r w:rsidRPr="00D5353C">
        <w:rPr>
          <w:b/>
          <w:bCs/>
        </w:rPr>
        <w:t>Figure 1</w:t>
      </w:r>
      <w:r w:rsidRPr="00D5353C">
        <w:t>), while THEV directly induced cell death in infected cells, cytokines are responsible for extending cell death to bystander splenocytes (8). However, the primary cytokines (IFN-</w:t>
      </w:r>
      <m:oMath>
        <m:r>
          <w:rPr>
            <w:rFonts w:ascii="Cambria Math" w:hAnsi="Cambria Math"/>
          </w:rPr>
          <m:t>α</m:t>
        </m:r>
      </m:oMath>
      <w:r w:rsidRPr="00D5353C">
        <w:t>, IFN-</w:t>
      </w:r>
      <m:oMath>
        <m:r>
          <w:rPr>
            <w:rFonts w:ascii="Cambria Math" w:hAnsi="Cambria Math"/>
          </w:rPr>
          <m:t>β</m:t>
        </m:r>
      </m:oMath>
      <w:r w:rsidRPr="00D5353C">
        <w:t>, IFN-</w:t>
      </w:r>
      <m:oMath>
        <m:r>
          <w:rPr>
            <w:rFonts w:ascii="Cambria Math" w:hAnsi="Cambria Math"/>
          </w:rPr>
          <m:t>γ</m:t>
        </m:r>
      </m:oMath>
      <w:r w:rsidRPr="00D5353C">
        <w:t xml:space="preserve"> 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recapitulate the cytokine communication network. </w:t>
      </w:r>
      <w:r w:rsidRPr="00D5353C">
        <w:lastRenderedPageBreak/>
        <w:t>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 (8). While some of the upregulated cytokines and receptors in our results are positive apoptosis regulators (</w:t>
      </w:r>
      <w:r w:rsidRPr="00D5353C">
        <w:rPr>
          <w:i/>
          <w:iCs/>
        </w:rPr>
        <w:t>TNFRSF8, TRAF7</w:t>
      </w:r>
      <w:r w:rsidRPr="00D5353C">
        <w:t>), most of the cytokines are either anti-apoptotic (</w:t>
      </w:r>
      <w:r w:rsidRPr="00D5353C">
        <w:rPr>
          <w:i/>
          <w:iCs/>
        </w:rPr>
        <w:t>TNFRSF1B, TRAF2</w:t>
      </w:r>
      <w:r w:rsidRPr="00D5353C">
        <w:t>), boost host antiviral defense (</w:t>
      </w:r>
      <w:r w:rsidRPr="00D5353C">
        <w:rPr>
          <w:i/>
          <w:iCs/>
        </w:rPr>
        <w:t>IL18, TNFSF4, PKR, TRAFD1, IFIH1</w:t>
      </w:r>
      <w:r w:rsidRPr="00D5353C">
        <w:t>), or suppress cytokine signaling (</w:t>
      </w:r>
      <w:r w:rsidRPr="00D5353C">
        <w:rPr>
          <w:i/>
          <w:iCs/>
        </w:rPr>
        <w:t>SOCS3, SOCS5</w:t>
      </w:r>
      <w:r w:rsidRPr="00D5353C">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 </w:t>
      </w:r>
      <w:r w:rsidRPr="00D5353C">
        <w:rPr>
          <w:i/>
          <w:iCs/>
        </w:rPr>
        <w:t>et al</w:t>
      </w:r>
      <w:r w:rsidRPr="00D5353C">
        <w:t xml:space="preserve"> are important questions that can be addressed with future transcriptomic studies in splenocytes.</w:t>
      </w:r>
    </w:p>
    <w:p w14:paraId="5850A1CD" w14:textId="77777777" w:rsidR="00727E54" w:rsidRPr="00D5353C" w:rsidRDefault="00727E54" w:rsidP="00A707B2">
      <w:pPr>
        <w:pStyle w:val="MDPI31text"/>
      </w:pPr>
      <w:r w:rsidRPr="00D5353C">
        <w:t>By convention, the Mastadenovirus replication cycle is divided into two phases, an early and a late phase, separated by the onset of viral DNA replication (34, 35).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 (34). The second period covers the time from 12 to 24-hpi and follows activation of the immediate early E1A gene, which forcibly transition cell cycle to S phase (34). While the temporal changes of host gene expression for a THEV infection have not been characterized in prior studies, our data suggest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 (36) and repression of RNA and protein synthesis is also strongly associated with apoptosis (37),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p>
    <w:p w14:paraId="285C21E5" w14:textId="66F8F31D" w:rsidR="00727E54" w:rsidRPr="00325902" w:rsidDel="00AA041F" w:rsidRDefault="00727E54" w:rsidP="00A707B2">
      <w:pPr>
        <w:pStyle w:val="MDPI31text"/>
        <w:rPr>
          <w:del w:id="41" w:author="Abraham Quaye" w:date="2025-02-07T17:03:00Z" w16du:dateUtc="2025-02-08T00:03:00Z"/>
        </w:rPr>
      </w:pPr>
      <w:del w:id="42" w:author="Abraham Quaye" w:date="2025-02-07T17:03:00Z" w16du:dateUtc="2025-02-08T00:03:00Z">
        <w:r w:rsidRPr="00325902" w:rsidDel="00AA041F">
          <w:delText xml:space="preserve">Authors should discuss the results and how they can be </w:delText>
        </w:r>
        <w:r w:rsidDel="00AA041F">
          <w:delText xml:space="preserve">interpreted from the perspective </w:delText>
        </w:r>
        <w:r w:rsidRPr="00325902" w:rsidDel="00AA041F">
          <w:delText>of previous studies and of the working hypotheses. The findings and their implications should be discussed in the broadest context possible. Future research directions may also be highlighted.</w:delText>
        </w:r>
      </w:del>
    </w:p>
    <w:p w14:paraId="718D21A9" w14:textId="795B943B" w:rsidR="00727E54" w:rsidRPr="00AB596F" w:rsidRDefault="00A707B2" w:rsidP="00A707B2">
      <w:pPr>
        <w:pStyle w:val="MDPI21heading1"/>
      </w:pPr>
      <w:r>
        <w:t xml:space="preserve">5. </w:t>
      </w:r>
      <w:r w:rsidR="00727E54" w:rsidRPr="00AB596F">
        <w:t>Conclusions</w:t>
      </w:r>
    </w:p>
    <w:p w14:paraId="4E513792" w14:textId="77777777" w:rsidR="00727E54" w:rsidRPr="00D5353C" w:rsidRDefault="00727E54" w:rsidP="00A707B2">
      <w:pPr>
        <w:pStyle w:val="MDPI31text"/>
      </w:pPr>
      <w:r w:rsidRPr="00D5353C">
        <w:t xml:space="preserve">THEV-induced IMS is a pressing concern for turkey farmers worldwide, causing substantial economic losses annually. In this study, we establish the cellular transcriptomic profile of THEV infection in turkey RP19 B-cells using paired-end RNA-seq, identifying </w:t>
      </w:r>
      <w:r w:rsidRPr="00D5353C">
        <w:rPr>
          <w:b/>
          <w:bCs/>
        </w:rPr>
        <w:t>1,079</w:t>
      </w:r>
      <w:r w:rsidRPr="00D5353C">
        <w:t xml:space="preserve"> upregulated genes and </w:t>
      </w:r>
      <w:r w:rsidRPr="00D5353C">
        <w:rPr>
          <w:b/>
          <w:bCs/>
        </w:rPr>
        <w:t>1,264</w:t>
      </w:r>
      <w:r w:rsidRPr="00D5353C">
        <w:t xml:space="preserve"> downregulated genes at 12-hpi and </w:t>
      </w:r>
      <w:r w:rsidRPr="00D5353C">
        <w:rPr>
          <w:b/>
          <w:bCs/>
        </w:rPr>
        <w:t>1,512</w:t>
      </w:r>
      <w:r w:rsidRPr="00D5353C">
        <w:t xml:space="preserve"> upregulated genes and </w:t>
      </w:r>
      <w:r w:rsidRPr="00D5353C">
        <w:rPr>
          <w:b/>
          <w:bCs/>
        </w:rPr>
        <w:t>1,783</w:t>
      </w:r>
      <w:r w:rsidRPr="00D5353C">
        <w:t xml:space="preserve"> downregulated genes at 24-hpi. Our data suggest that several biological processes and pathways including apoptosis, immune response, ER response to stress, ubiquitin-dependent proteolysis,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w:t>
      </w:r>
      <w:r w:rsidRPr="00D5353C">
        <w:lastRenderedPageBreak/>
        <w:t>advance the understanding of non-human adenoviral infection and pathogenesis, which may eventually inform the development of medical countermeasures for disease prevention and treatment.</w:t>
      </w:r>
    </w:p>
    <w:p w14:paraId="1CCDBA87" w14:textId="2D596206" w:rsidR="00727E54" w:rsidRPr="00A707B2" w:rsidRDefault="00A707B2" w:rsidP="00A707B2">
      <w:pPr>
        <w:pStyle w:val="MDPI62backmatter"/>
        <w:spacing w:before="240"/>
        <w:rPr>
          <w:color w:val="auto"/>
        </w:rPr>
      </w:pPr>
      <w:r w:rsidRPr="00A707B2">
        <w:rPr>
          <w:b/>
          <w:color w:val="auto"/>
        </w:rPr>
        <w:t>Supplementary Material</w:t>
      </w:r>
      <w:r w:rsidR="00727E54" w:rsidRPr="00A707B2">
        <w:rPr>
          <w:b/>
          <w:color w:val="auto"/>
        </w:rPr>
        <w:t xml:space="preserve">s: </w:t>
      </w:r>
      <w:r w:rsidR="00727E54" w:rsidRPr="00A707B2">
        <w:rPr>
          <w:color w:val="auto"/>
        </w:rPr>
        <w:t>The following supporting information can be downloaded at: www.mdpi.com/xxx/s1, Figure S1: title; Table S1: title; Video S1: title.</w:t>
      </w:r>
    </w:p>
    <w:p w14:paraId="1B798265" w14:textId="2F174EDF" w:rsidR="00727E54" w:rsidRPr="00A707B2" w:rsidRDefault="00A707B2" w:rsidP="00A707B2">
      <w:pPr>
        <w:pStyle w:val="MDPI62backmatter"/>
        <w:rPr>
          <w:color w:val="auto"/>
        </w:rPr>
      </w:pPr>
      <w:r w:rsidRPr="00A707B2">
        <w:rPr>
          <w:b/>
          <w:color w:val="auto"/>
        </w:rPr>
        <w:t>Author Contribution</w:t>
      </w:r>
      <w:r w:rsidR="00727E54" w:rsidRPr="00A707B2">
        <w:rPr>
          <w:b/>
          <w:color w:val="auto"/>
        </w:rPr>
        <w:t xml:space="preserve">s: </w:t>
      </w:r>
      <w:r w:rsidR="00727E54" w:rsidRPr="00A707B2">
        <w:rPr>
          <w:color w:val="auto"/>
        </w:rPr>
        <w:t>Conceptualization, Abraham Quaye, Brian D. Poole, Brett E. Pickett, Bradford K. Berges, and Joel S. Griffitts; methodology, Abraham Quaye; software, Abraham Quaye; validation, Abraham Quaye; formal analysis, Abraham Quaye, Brett E. Pickett; investigation, Abraham Quaye; resources, Brian D. Poole; data curation, Abraham Quaye; writing—original draft preparation, Abraham Quaye; writing—review and editing, Abraham Quaye, Brian D. Poole, Brett E. Pickett, Bradford K. Berges, and Joel S. Griffitts; visualization, Abraham Quaye; supervision, Brian D. Poole; project administration, Brian D. Poole; funding acquisition, Brian D. Poole. All authors have read and agreed to the published version of the manuscript.</w:t>
      </w:r>
    </w:p>
    <w:p w14:paraId="1F8C1CC2" w14:textId="35C053DB" w:rsidR="00727E54" w:rsidRPr="00A707B2" w:rsidRDefault="00727E54" w:rsidP="00A707B2">
      <w:pPr>
        <w:pStyle w:val="MDPI62backmatter"/>
        <w:rPr>
          <w:color w:val="auto"/>
        </w:rPr>
      </w:pPr>
      <w:r w:rsidRPr="00A707B2">
        <w:rPr>
          <w:b/>
          <w:color w:val="auto"/>
        </w:rPr>
        <w:t xml:space="preserve">Funding: </w:t>
      </w:r>
      <w:r w:rsidRPr="00A707B2">
        <w:rPr>
          <w:color w:val="auto"/>
        </w:rPr>
        <w:t>This research received no external funding</w:t>
      </w:r>
      <w:r w:rsidR="00A707B2" w:rsidRPr="00A707B2">
        <w:rPr>
          <w:color w:val="auto"/>
        </w:rPr>
        <w:t>.</w:t>
      </w:r>
    </w:p>
    <w:p w14:paraId="5D37FD91" w14:textId="2E5DC74F" w:rsidR="00727E54" w:rsidRPr="00A707B2" w:rsidRDefault="00727E54" w:rsidP="00A707B2">
      <w:pPr>
        <w:pStyle w:val="MDPI62backmatter"/>
        <w:rPr>
          <w:color w:val="auto"/>
        </w:rPr>
      </w:pPr>
      <w:bookmarkStart w:id="43" w:name="_Hlk89945590"/>
      <w:bookmarkStart w:id="44" w:name="_Hlk60054323"/>
      <w:r w:rsidRPr="00A707B2">
        <w:rPr>
          <w:b/>
          <w:color w:val="auto"/>
        </w:rPr>
        <w:t xml:space="preserve">Institutional Review Board Statement: </w:t>
      </w:r>
      <w:r w:rsidRPr="00A707B2">
        <w:rPr>
          <w:color w:val="auto"/>
        </w:rPr>
        <w:t>Not applicable</w:t>
      </w:r>
      <w:r w:rsidR="00A707B2" w:rsidRPr="00A707B2">
        <w:rPr>
          <w:color w:val="auto"/>
        </w:rPr>
        <w:t>.</w:t>
      </w:r>
    </w:p>
    <w:bookmarkEnd w:id="43"/>
    <w:p w14:paraId="48077B44" w14:textId="5EB3F7DD" w:rsidR="00727E54" w:rsidRPr="00A707B2" w:rsidRDefault="00727E54" w:rsidP="00A707B2">
      <w:pPr>
        <w:pStyle w:val="MDPI62backmatter"/>
        <w:rPr>
          <w:color w:val="auto"/>
        </w:rPr>
      </w:pPr>
      <w:r w:rsidRPr="00A707B2">
        <w:rPr>
          <w:b/>
          <w:color w:val="auto"/>
        </w:rPr>
        <w:t xml:space="preserve">Informed Consent Statement: </w:t>
      </w:r>
      <w:r w:rsidRPr="00A707B2">
        <w:rPr>
          <w:color w:val="auto"/>
        </w:rPr>
        <w:t>Not applicable</w:t>
      </w:r>
      <w:r w:rsidR="00A707B2" w:rsidRPr="00A707B2">
        <w:rPr>
          <w:color w:val="auto"/>
        </w:rPr>
        <w:t>.</w:t>
      </w:r>
    </w:p>
    <w:bookmarkEnd w:id="44"/>
    <w:p w14:paraId="389C24CC" w14:textId="75579B5B" w:rsidR="00727E54" w:rsidRPr="00A707B2" w:rsidRDefault="00727E54" w:rsidP="00A707B2">
      <w:pPr>
        <w:pStyle w:val="MDPI62backmatter"/>
        <w:rPr>
          <w:color w:val="auto"/>
        </w:rPr>
      </w:pPr>
      <w:r w:rsidRPr="00A707B2">
        <w:rPr>
          <w:b/>
          <w:color w:val="auto"/>
        </w:rPr>
        <w:t xml:space="preserve">Data Availability Statement: </w:t>
      </w:r>
      <w:r w:rsidRPr="00A707B2">
        <w:rPr>
          <w:color w:val="auto"/>
        </w:rPr>
        <w:t>The raw sequencing read data (</w:t>
      </w:r>
      <w:proofErr w:type="spellStart"/>
      <w:r w:rsidRPr="00A707B2">
        <w:rPr>
          <w:color w:val="auto"/>
        </w:rPr>
        <w:t>FastQ</w:t>
      </w:r>
      <w:proofErr w:type="spellEnd"/>
      <w:r w:rsidRPr="00A707B2">
        <w:rPr>
          <w:color w:val="auto"/>
        </w:rPr>
        <w:t>), gene expression counts, and total DEGs identified at 12- and 24-hpi have been deposited at the NCBI Gene Expression Omnibus (</w:t>
      </w:r>
      <w:hyperlink r:id="rId16">
        <w:r w:rsidRPr="00A707B2">
          <w:rPr>
            <w:rStyle w:val="Hyperlink"/>
            <w:color w:val="auto"/>
          </w:rPr>
          <w:t>http://www.ncbi.nlm.nih.gov/geo</w:t>
        </w:r>
      </w:hyperlink>
      <w:r w:rsidRPr="00A707B2">
        <w:rPr>
          <w:color w:val="auto"/>
        </w:rPr>
        <w:t>) under accession number GSE286211.</w:t>
      </w:r>
      <w:r w:rsidR="00A707B2" w:rsidRPr="00A707B2">
        <w:rPr>
          <w:color w:val="auto"/>
        </w:rPr>
        <w:t xml:space="preserve"> </w:t>
      </w:r>
      <w:r w:rsidRPr="00A707B2">
        <w:rPr>
          <w:color w:val="auto"/>
        </w:rPr>
        <w:t>All the code/scripts in the entire analysis pipeline are available on GitHub (</w:t>
      </w:r>
      <w:hyperlink r:id="rId17">
        <w:r w:rsidRPr="00A707B2">
          <w:rPr>
            <w:rStyle w:val="Hyperlink"/>
            <w:color w:val="auto"/>
          </w:rPr>
          <w:t>https://github.com/Abraham-Quaye/host_rna_seq</w:t>
        </w:r>
      </w:hyperlink>
      <w:r w:rsidRPr="00A707B2">
        <w:rPr>
          <w:color w:val="auto"/>
        </w:rPr>
        <w:t>)</w:t>
      </w:r>
      <w:r w:rsidR="00A707B2" w:rsidRPr="00A707B2">
        <w:rPr>
          <w:color w:val="auto"/>
        </w:rPr>
        <w:t>.</w:t>
      </w:r>
    </w:p>
    <w:p w14:paraId="593C6918" w14:textId="77777777" w:rsidR="00727E54" w:rsidRPr="00A707B2" w:rsidRDefault="00727E54" w:rsidP="00A707B2">
      <w:pPr>
        <w:pStyle w:val="MDPI62backmatter"/>
        <w:rPr>
          <w:color w:val="auto"/>
        </w:rPr>
      </w:pPr>
      <w:r w:rsidRPr="00A707B2">
        <w:rPr>
          <w:b/>
          <w:color w:val="auto"/>
        </w:rPr>
        <w:t>Acknowledgments:</w:t>
      </w:r>
      <w:r w:rsidRPr="00A707B2">
        <w:rPr>
          <w:color w:val="auto"/>
        </w:rPr>
        <w:t xml:space="preserve"> We thank the Office of Research Computing at Brigham Young University for granting us access to the high-performance computing systems to perform the memory-intensive steps in the analysis pipeline of this work.</w:t>
      </w:r>
    </w:p>
    <w:p w14:paraId="7D98A664" w14:textId="06E02047" w:rsidR="00727E54" w:rsidRPr="00A707B2" w:rsidRDefault="00727E54" w:rsidP="00A707B2">
      <w:pPr>
        <w:pStyle w:val="MDPI62backmatter"/>
        <w:rPr>
          <w:color w:val="auto"/>
        </w:rPr>
      </w:pPr>
      <w:r w:rsidRPr="00A707B2">
        <w:rPr>
          <w:b/>
          <w:color w:val="auto"/>
        </w:rPr>
        <w:t xml:space="preserve">Conflicts of Interest: </w:t>
      </w:r>
      <w:r w:rsidRPr="00A707B2">
        <w:rPr>
          <w:color w:val="auto"/>
        </w:rPr>
        <w:t>The authors declare no conflicts of interest</w:t>
      </w:r>
      <w:r w:rsidR="00A707B2" w:rsidRPr="00A707B2">
        <w:rPr>
          <w:color w:val="auto"/>
        </w:rPr>
        <w:t>.</w:t>
      </w:r>
    </w:p>
    <w:p w14:paraId="64344103" w14:textId="77777777" w:rsidR="00727E54" w:rsidRDefault="00727E54" w:rsidP="00A707B2">
      <w:pPr>
        <w:pStyle w:val="MDPI21heading1"/>
      </w:pPr>
      <w:bookmarkStart w:id="45" w:name="_Hlk181004646"/>
      <w:r w:rsidRPr="00793626">
        <w:t>Abbreviations</w:t>
      </w:r>
    </w:p>
    <w:p w14:paraId="43AF0581" w14:textId="77777777" w:rsidR="00727E54" w:rsidRDefault="00727E54" w:rsidP="00A707B2">
      <w:pPr>
        <w:pStyle w:val="MDPI31text"/>
        <w:spacing w:after="240"/>
      </w:pPr>
      <w:r>
        <w:t>The following are abbreviations used in this manuscript:</w:t>
      </w:r>
    </w:p>
    <w:tbl>
      <w:tblPr>
        <w:tblW w:w="0" w:type="auto"/>
        <w:tblInd w:w="2608" w:type="dxa"/>
        <w:tblLayout w:type="fixed"/>
        <w:tblLook w:val="0420" w:firstRow="1" w:lastRow="0" w:firstColumn="0" w:lastColumn="0" w:noHBand="0" w:noVBand="1"/>
      </w:tblPr>
      <w:tblGrid>
        <w:gridCol w:w="1440"/>
        <w:gridCol w:w="2880"/>
      </w:tblGrid>
      <w:tr w:rsidR="00727E54" w:rsidRPr="00A707B2" w14:paraId="043707DF" w14:textId="77777777" w:rsidTr="00A707B2">
        <w:trPr>
          <w:tblHead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2F18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b/>
                <w:sz w:val="18"/>
                <w:szCs w:val="18"/>
              </w:rPr>
              <w:t>Abbreviation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9268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b/>
                <w:sz w:val="18"/>
                <w:szCs w:val="18"/>
              </w:rPr>
              <w:t>Definition</w:t>
            </w:r>
          </w:p>
        </w:tc>
      </w:tr>
      <w:tr w:rsidR="00727E54" w:rsidRPr="00A707B2" w14:paraId="04737955"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5A3C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DAVID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97BE8"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Database for Annotation, Visualization and Integrated Discovery</w:t>
            </w:r>
          </w:p>
        </w:tc>
      </w:tr>
      <w:tr w:rsidR="00727E54" w:rsidRPr="00A707B2" w14:paraId="0D6236BB"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263B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DEG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7E89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Differentially Expressed Gene</w:t>
            </w:r>
          </w:p>
        </w:tc>
      </w:tr>
      <w:tr w:rsidR="00727E54" w:rsidRPr="00A707B2" w14:paraId="0112DE50"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A69E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ER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E28D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Endoplasmic Reticulum</w:t>
            </w:r>
          </w:p>
        </w:tc>
      </w:tr>
      <w:tr w:rsidR="00727E54" w:rsidRPr="00A707B2" w14:paraId="1BB89692"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75AB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ERAD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0B69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Endoplasmic Reticulum-associated Degradation</w:t>
            </w:r>
          </w:p>
        </w:tc>
      </w:tr>
      <w:tr w:rsidR="00727E54" w:rsidRPr="00A707B2" w14:paraId="30DAFC8C"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513D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FPKM</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7E14D"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Fragments Per Kilobase of transcript per Million mapped reads</w:t>
            </w:r>
          </w:p>
        </w:tc>
      </w:tr>
      <w:tr w:rsidR="00727E54" w:rsidRPr="00A707B2" w14:paraId="0B3FBD87"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75BD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GCN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AAD1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Genome Copy Number</w:t>
            </w:r>
          </w:p>
        </w:tc>
      </w:tr>
      <w:tr w:rsidR="00727E54" w:rsidRPr="00A707B2" w14:paraId="14B6F1CE"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699E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GO</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B96D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Gene Ontology</w:t>
            </w:r>
          </w:p>
        </w:tc>
      </w:tr>
      <w:tr w:rsidR="00727E54" w:rsidRPr="00A707B2" w14:paraId="2DFA4424"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71FB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lastRenderedPageBreak/>
              <w:t>HE</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7711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Hemorrhagic Enteritis</w:t>
            </w:r>
          </w:p>
        </w:tc>
      </w:tr>
      <w:tr w:rsidR="00727E54" w:rsidRPr="00A707B2" w14:paraId="0F32009A"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4E92C"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IMS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243DB"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Immunosuppression</w:t>
            </w:r>
          </w:p>
        </w:tc>
      </w:tr>
      <w:tr w:rsidR="00727E54" w:rsidRPr="00A707B2" w14:paraId="26F172BA"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DD7D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KEGG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DCF96"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Kyoto Encyclopedia of Genes and Genomes</w:t>
            </w:r>
          </w:p>
        </w:tc>
      </w:tr>
      <w:tr w:rsidR="00727E54" w:rsidRPr="00A707B2" w14:paraId="46B42080"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B1D1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ORF</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8CFA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Open Reading Frame</w:t>
            </w:r>
          </w:p>
        </w:tc>
      </w:tr>
      <w:tr w:rsidR="00727E54" w:rsidRPr="00A707B2" w14:paraId="0B3CE513"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FA39F"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RNA-seq</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4CB6E"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RNA sequencing</w:t>
            </w:r>
          </w:p>
        </w:tc>
      </w:tr>
      <w:tr w:rsidR="00727E54" w:rsidRPr="00A707B2" w14:paraId="52B23A71"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CC087"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RT-qPCR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2BE7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Reverse Transcriptase Quantitative Polymerase Chain Reaction</w:t>
            </w:r>
          </w:p>
        </w:tc>
      </w:tr>
      <w:tr w:rsidR="00727E54" w:rsidRPr="00A707B2" w14:paraId="4D8F7DE0"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8DF03"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THEV</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04764"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Turkey Hemorrhagic Enteritis Virus</w:t>
            </w:r>
          </w:p>
        </w:tc>
      </w:tr>
      <w:tr w:rsidR="00727E54" w:rsidRPr="00A707B2" w14:paraId="58EE69F0"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CDD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UPR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F0421"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Unfolded Protein Response</w:t>
            </w:r>
          </w:p>
        </w:tc>
      </w:tr>
      <w:tr w:rsidR="00727E54" w:rsidRPr="00A707B2" w14:paraId="6C3C9695"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2F11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VAS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784C0"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Virginia Avirulent Strain</w:t>
            </w:r>
          </w:p>
        </w:tc>
      </w:tr>
      <w:tr w:rsidR="00727E54" w:rsidRPr="00A707B2" w14:paraId="04115D7B" w14:textId="77777777" w:rsidTr="00A707B2">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9D45A"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proofErr w:type="spellStart"/>
            <w:r w:rsidRPr="00A707B2">
              <w:rPr>
                <w:rFonts w:eastAsia="DejaVu Sans" w:cs="DejaVu Sans"/>
                <w:sz w:val="18"/>
                <w:szCs w:val="18"/>
              </w:rPr>
              <w:t>hpi</w:t>
            </w:r>
            <w:proofErr w:type="spellEnd"/>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47535" w14:textId="77777777" w:rsidR="00727E54" w:rsidRPr="00A707B2" w:rsidRDefault="00727E54" w:rsidP="002B2728">
            <w:pPr>
              <w:pBdr>
                <w:top w:val="none" w:sz="0" w:space="0" w:color="000000"/>
                <w:left w:val="none" w:sz="0" w:space="0" w:color="000000"/>
                <w:bottom w:val="none" w:sz="0" w:space="0" w:color="000000"/>
                <w:right w:val="none" w:sz="0" w:space="0" w:color="000000"/>
              </w:pBdr>
              <w:spacing w:before="100" w:after="100"/>
              <w:ind w:left="100" w:right="100"/>
              <w:jc w:val="center"/>
              <w:rPr>
                <w:sz w:val="18"/>
                <w:szCs w:val="18"/>
              </w:rPr>
            </w:pPr>
            <w:r w:rsidRPr="00A707B2">
              <w:rPr>
                <w:rFonts w:eastAsia="DejaVu Sans" w:cs="DejaVu Sans"/>
                <w:sz w:val="18"/>
                <w:szCs w:val="18"/>
              </w:rPr>
              <w:t xml:space="preserve">Hours </w:t>
            </w:r>
            <w:proofErr w:type="gramStart"/>
            <w:r w:rsidRPr="00A707B2">
              <w:rPr>
                <w:rFonts w:eastAsia="DejaVu Sans" w:cs="DejaVu Sans"/>
                <w:sz w:val="18"/>
                <w:szCs w:val="18"/>
              </w:rPr>
              <w:t>Post-infection</w:t>
            </w:r>
            <w:proofErr w:type="gramEnd"/>
          </w:p>
        </w:tc>
      </w:tr>
    </w:tbl>
    <w:bookmarkEnd w:id="45"/>
    <w:p w14:paraId="293BE864" w14:textId="77777777" w:rsidR="00727E54" w:rsidRPr="00AB596F" w:rsidRDefault="00727E54" w:rsidP="002B4E98">
      <w:pPr>
        <w:pStyle w:val="MDPI21heading1"/>
        <w:ind w:left="0"/>
      </w:pPr>
      <w:r w:rsidRPr="00AB596F">
        <w:t>References</w:t>
      </w:r>
    </w:p>
    <w:p w14:paraId="7A4EFA59" w14:textId="48338EB8" w:rsidR="00727E54" w:rsidRPr="002B4E98" w:rsidRDefault="00727E54" w:rsidP="002B4E98">
      <w:pPr>
        <w:pStyle w:val="MDPI71References"/>
        <w:adjustRightInd w:val="0"/>
        <w:snapToGrid w:val="0"/>
        <w:ind w:left="425" w:hanging="425"/>
        <w:rPr>
          <w:sz w:val="18"/>
          <w:szCs w:val="18"/>
        </w:rPr>
      </w:pPr>
      <w:bookmarkStart w:id="46" w:name="ref-Harrach2008"/>
      <w:bookmarkStart w:id="47" w:name="refs"/>
      <w:proofErr w:type="spellStart"/>
      <w:r w:rsidRPr="002B4E98">
        <w:rPr>
          <w:sz w:val="18"/>
          <w:szCs w:val="18"/>
        </w:rPr>
        <w:t>Harrach</w:t>
      </w:r>
      <w:proofErr w:type="spellEnd"/>
      <w:r w:rsidRPr="002B4E98">
        <w:rPr>
          <w:sz w:val="18"/>
          <w:szCs w:val="18"/>
        </w:rPr>
        <w:t xml:space="preserve"> B. 2008. </w:t>
      </w:r>
      <w:hyperlink r:id="rId18">
        <w:r w:rsidRPr="002B4E98">
          <w:rPr>
            <w:rStyle w:val="Hyperlink"/>
            <w:sz w:val="18"/>
            <w:szCs w:val="18"/>
          </w:rPr>
          <w:t>Adenoviruses: General features</w:t>
        </w:r>
      </w:hyperlink>
      <w:r w:rsidRPr="002B4E98">
        <w:rPr>
          <w:sz w:val="18"/>
          <w:szCs w:val="18"/>
        </w:rPr>
        <w:t xml:space="preserve">, p. 1–9. </w:t>
      </w:r>
      <w:r w:rsidRPr="002B4E98">
        <w:rPr>
          <w:i/>
          <w:iCs/>
          <w:sz w:val="18"/>
          <w:szCs w:val="18"/>
        </w:rPr>
        <w:t>In</w:t>
      </w:r>
      <w:r w:rsidRPr="002B4E98">
        <w:rPr>
          <w:sz w:val="18"/>
          <w:szCs w:val="18"/>
        </w:rPr>
        <w:t xml:space="preserve"> </w:t>
      </w:r>
      <w:proofErr w:type="spellStart"/>
      <w:r w:rsidRPr="002B4E98">
        <w:rPr>
          <w:sz w:val="18"/>
          <w:szCs w:val="18"/>
        </w:rPr>
        <w:t>Mahy</w:t>
      </w:r>
      <w:proofErr w:type="spellEnd"/>
      <w:r w:rsidRPr="002B4E98">
        <w:rPr>
          <w:sz w:val="18"/>
          <w:szCs w:val="18"/>
        </w:rPr>
        <w:t xml:space="preserve">, BWJ, Van </w:t>
      </w:r>
      <w:proofErr w:type="spellStart"/>
      <w:r w:rsidRPr="002B4E98">
        <w:rPr>
          <w:sz w:val="18"/>
          <w:szCs w:val="18"/>
        </w:rPr>
        <w:t>Regenmortel</w:t>
      </w:r>
      <w:proofErr w:type="spellEnd"/>
      <w:r w:rsidRPr="002B4E98">
        <w:rPr>
          <w:sz w:val="18"/>
          <w:szCs w:val="18"/>
        </w:rPr>
        <w:t>, MHV (eds.), Encyclopedia of virology (third edition). Book Section. Academic Press, Oxford.</w:t>
      </w:r>
    </w:p>
    <w:p w14:paraId="42E7271C" w14:textId="58FEFCA1" w:rsidR="00727E54" w:rsidRPr="002B4E98" w:rsidRDefault="00727E54" w:rsidP="002B4E98">
      <w:pPr>
        <w:pStyle w:val="MDPI71References"/>
        <w:adjustRightInd w:val="0"/>
        <w:snapToGrid w:val="0"/>
        <w:ind w:left="425" w:hanging="425"/>
        <w:rPr>
          <w:sz w:val="18"/>
          <w:szCs w:val="18"/>
        </w:rPr>
      </w:pPr>
      <w:bookmarkStart w:id="48" w:name="ref-Davison2003"/>
      <w:bookmarkEnd w:id="46"/>
      <w:r w:rsidRPr="002B4E98">
        <w:rPr>
          <w:sz w:val="18"/>
          <w:szCs w:val="18"/>
        </w:rPr>
        <w:t xml:space="preserve">Davison A, Benko M, </w:t>
      </w:r>
      <w:proofErr w:type="spellStart"/>
      <w:r w:rsidRPr="002B4E98">
        <w:rPr>
          <w:sz w:val="18"/>
          <w:szCs w:val="18"/>
        </w:rPr>
        <w:t>Harrach</w:t>
      </w:r>
      <w:proofErr w:type="spellEnd"/>
      <w:r w:rsidRPr="002B4E98">
        <w:rPr>
          <w:sz w:val="18"/>
          <w:szCs w:val="18"/>
        </w:rPr>
        <w:t xml:space="preserve"> B. 2003. </w:t>
      </w:r>
      <w:hyperlink r:id="rId19">
        <w:r w:rsidRPr="002B4E98">
          <w:rPr>
            <w:rStyle w:val="Hyperlink"/>
            <w:sz w:val="18"/>
            <w:szCs w:val="18"/>
          </w:rPr>
          <w:t>Genetic content and evolution of adenoviruses</w:t>
        </w:r>
      </w:hyperlink>
      <w:r w:rsidRPr="002B4E98">
        <w:rPr>
          <w:sz w:val="18"/>
          <w:szCs w:val="18"/>
        </w:rPr>
        <w:t>. The Journal of general virology 84:2895–908.</w:t>
      </w:r>
    </w:p>
    <w:p w14:paraId="38D443E6" w14:textId="492E7F0F" w:rsidR="00727E54" w:rsidRPr="002B4E98" w:rsidRDefault="00727E54" w:rsidP="002B4E98">
      <w:pPr>
        <w:pStyle w:val="MDPI71References"/>
        <w:adjustRightInd w:val="0"/>
        <w:snapToGrid w:val="0"/>
        <w:ind w:left="425" w:hanging="425"/>
        <w:rPr>
          <w:sz w:val="18"/>
          <w:szCs w:val="18"/>
        </w:rPr>
      </w:pPr>
      <w:bookmarkStart w:id="49" w:name="ref-Gross1967"/>
      <w:bookmarkEnd w:id="48"/>
      <w:r w:rsidRPr="002B4E98">
        <w:rPr>
          <w:sz w:val="18"/>
          <w:szCs w:val="18"/>
        </w:rPr>
        <w:t>Gross WB, Moore WE. 1967. Hemorrhagic enteritis of turkeys. Avian Dis 11:296–307.</w:t>
      </w:r>
    </w:p>
    <w:p w14:paraId="423DA985" w14:textId="17CD42BC" w:rsidR="00727E54" w:rsidRPr="002B4E98" w:rsidRDefault="00727E54" w:rsidP="002B4E98">
      <w:pPr>
        <w:pStyle w:val="MDPI71References"/>
        <w:adjustRightInd w:val="0"/>
        <w:snapToGrid w:val="0"/>
        <w:ind w:left="425" w:hanging="425"/>
        <w:rPr>
          <w:sz w:val="18"/>
          <w:szCs w:val="18"/>
        </w:rPr>
      </w:pPr>
      <w:bookmarkStart w:id="50" w:name="ref-Beach2006"/>
      <w:bookmarkEnd w:id="49"/>
      <w:r w:rsidRPr="002B4E98">
        <w:rPr>
          <w:sz w:val="18"/>
          <w:szCs w:val="18"/>
        </w:rPr>
        <w:t xml:space="preserve">Beach NM. 2006. </w:t>
      </w:r>
      <w:hyperlink r:id="rId20">
        <w:r w:rsidRPr="002B4E98">
          <w:rPr>
            <w:rStyle w:val="Hyperlink"/>
            <w:sz w:val="18"/>
            <w:szCs w:val="18"/>
          </w:rPr>
          <w:t>Characterization of avirulent turkey hemorrhagic enteritis virus: A study of the molecular basis for variation in virulence and the occurrence of persistent infection</w:t>
        </w:r>
      </w:hyperlink>
      <w:r w:rsidRPr="002B4E98">
        <w:rPr>
          <w:sz w:val="18"/>
          <w:szCs w:val="18"/>
        </w:rPr>
        <w:t>. Thesis.</w:t>
      </w:r>
    </w:p>
    <w:p w14:paraId="529D1A6C" w14:textId="3885E96F" w:rsidR="00727E54" w:rsidRPr="002B4E98" w:rsidRDefault="00727E54" w:rsidP="002B4E98">
      <w:pPr>
        <w:pStyle w:val="MDPI71References"/>
        <w:adjustRightInd w:val="0"/>
        <w:snapToGrid w:val="0"/>
        <w:ind w:left="425" w:hanging="425"/>
        <w:rPr>
          <w:sz w:val="18"/>
          <w:szCs w:val="18"/>
        </w:rPr>
      </w:pPr>
      <w:bookmarkStart w:id="51" w:name="ref-Dhama2017"/>
      <w:bookmarkEnd w:id="50"/>
      <w:proofErr w:type="spellStart"/>
      <w:r w:rsidRPr="002B4E98">
        <w:rPr>
          <w:sz w:val="18"/>
          <w:szCs w:val="18"/>
        </w:rPr>
        <w:t>Dhama</w:t>
      </w:r>
      <w:proofErr w:type="spellEnd"/>
      <w:r w:rsidRPr="002B4E98">
        <w:rPr>
          <w:sz w:val="18"/>
          <w:szCs w:val="18"/>
        </w:rPr>
        <w:t xml:space="preserve"> K, </w:t>
      </w:r>
      <w:proofErr w:type="spellStart"/>
      <w:r w:rsidRPr="002B4E98">
        <w:rPr>
          <w:sz w:val="18"/>
          <w:szCs w:val="18"/>
        </w:rPr>
        <w:t>Gowthaman</w:t>
      </w:r>
      <w:proofErr w:type="spellEnd"/>
      <w:r w:rsidRPr="002B4E98">
        <w:rPr>
          <w:sz w:val="18"/>
          <w:szCs w:val="18"/>
        </w:rPr>
        <w:t xml:space="preserve"> V, Karthik K, Tiwari R, </w:t>
      </w:r>
      <w:proofErr w:type="spellStart"/>
      <w:r w:rsidRPr="002B4E98">
        <w:rPr>
          <w:sz w:val="18"/>
          <w:szCs w:val="18"/>
        </w:rPr>
        <w:t>Sachan</w:t>
      </w:r>
      <w:proofErr w:type="spellEnd"/>
      <w:r w:rsidRPr="002B4E98">
        <w:rPr>
          <w:sz w:val="18"/>
          <w:szCs w:val="18"/>
        </w:rPr>
        <w:t xml:space="preserve"> S, Kumar MA, </w:t>
      </w:r>
      <w:proofErr w:type="spellStart"/>
      <w:r w:rsidRPr="002B4E98">
        <w:rPr>
          <w:sz w:val="18"/>
          <w:szCs w:val="18"/>
        </w:rPr>
        <w:t>Palanivelu</w:t>
      </w:r>
      <w:proofErr w:type="spellEnd"/>
      <w:r w:rsidRPr="002B4E98">
        <w:rPr>
          <w:sz w:val="18"/>
          <w:szCs w:val="18"/>
        </w:rPr>
        <w:t xml:space="preserve"> M, Malik YS, Singh RK, Munir M. 2017. </w:t>
      </w:r>
      <w:hyperlink r:id="rId21">
        <w:proofErr w:type="spellStart"/>
        <w:r w:rsidRPr="002B4E98">
          <w:rPr>
            <w:rStyle w:val="Hyperlink"/>
            <w:sz w:val="18"/>
            <w:szCs w:val="18"/>
          </w:rPr>
          <w:t>Haemorrhagic</w:t>
        </w:r>
        <w:proofErr w:type="spellEnd"/>
        <w:r w:rsidRPr="002B4E98">
          <w:rPr>
            <w:rStyle w:val="Hyperlink"/>
            <w:sz w:val="18"/>
            <w:szCs w:val="18"/>
          </w:rPr>
          <w:t xml:space="preserve"> enteritis of turkeys – current knowledge</w:t>
        </w:r>
      </w:hyperlink>
      <w:r w:rsidRPr="002B4E98">
        <w:rPr>
          <w:sz w:val="18"/>
          <w:szCs w:val="18"/>
        </w:rPr>
        <w:t>. Veterinary Quarterly 37:31–42.</w:t>
      </w:r>
    </w:p>
    <w:p w14:paraId="700B8988" w14:textId="04591794" w:rsidR="00727E54" w:rsidRPr="002B4E98" w:rsidRDefault="00727E54" w:rsidP="002B4E98">
      <w:pPr>
        <w:pStyle w:val="MDPI71References"/>
        <w:adjustRightInd w:val="0"/>
        <w:snapToGrid w:val="0"/>
        <w:ind w:left="425" w:hanging="425"/>
        <w:rPr>
          <w:sz w:val="18"/>
          <w:szCs w:val="18"/>
        </w:rPr>
      </w:pPr>
      <w:bookmarkStart w:id="52" w:name="ref-Tykaowski2019"/>
      <w:bookmarkEnd w:id="51"/>
      <w:proofErr w:type="spellStart"/>
      <w:r w:rsidRPr="002B4E98">
        <w:rPr>
          <w:sz w:val="18"/>
          <w:szCs w:val="18"/>
        </w:rPr>
        <w:t>Tykałowski</w:t>
      </w:r>
      <w:proofErr w:type="spellEnd"/>
      <w:r w:rsidRPr="002B4E98">
        <w:rPr>
          <w:sz w:val="18"/>
          <w:szCs w:val="18"/>
        </w:rPr>
        <w:t xml:space="preserve"> B, </w:t>
      </w:r>
      <w:proofErr w:type="spellStart"/>
      <w:r w:rsidRPr="002B4E98">
        <w:rPr>
          <w:sz w:val="18"/>
          <w:szCs w:val="18"/>
        </w:rPr>
        <w:t>Śmiałek</w:t>
      </w:r>
      <w:proofErr w:type="spellEnd"/>
      <w:r w:rsidRPr="002B4E98">
        <w:rPr>
          <w:sz w:val="18"/>
          <w:szCs w:val="18"/>
        </w:rPr>
        <w:t xml:space="preserve"> M, </w:t>
      </w:r>
      <w:proofErr w:type="spellStart"/>
      <w:r w:rsidRPr="002B4E98">
        <w:rPr>
          <w:sz w:val="18"/>
          <w:szCs w:val="18"/>
        </w:rPr>
        <w:t>Koncicki</w:t>
      </w:r>
      <w:proofErr w:type="spellEnd"/>
      <w:r w:rsidRPr="002B4E98">
        <w:rPr>
          <w:sz w:val="18"/>
          <w:szCs w:val="18"/>
        </w:rPr>
        <w:t xml:space="preserve"> A, </w:t>
      </w:r>
      <w:proofErr w:type="spellStart"/>
      <w:r w:rsidRPr="002B4E98">
        <w:rPr>
          <w:sz w:val="18"/>
          <w:szCs w:val="18"/>
        </w:rPr>
        <w:t>Ognik</w:t>
      </w:r>
      <w:proofErr w:type="spellEnd"/>
      <w:r w:rsidRPr="002B4E98">
        <w:rPr>
          <w:sz w:val="18"/>
          <w:szCs w:val="18"/>
        </w:rPr>
        <w:t xml:space="preserve"> K, </w:t>
      </w:r>
      <w:proofErr w:type="spellStart"/>
      <w:r w:rsidRPr="002B4E98">
        <w:rPr>
          <w:sz w:val="18"/>
          <w:szCs w:val="18"/>
        </w:rPr>
        <w:t>Zduńczyk</w:t>
      </w:r>
      <w:proofErr w:type="spellEnd"/>
      <w:r w:rsidRPr="002B4E98">
        <w:rPr>
          <w:sz w:val="18"/>
          <w:szCs w:val="18"/>
        </w:rPr>
        <w:t xml:space="preserve"> Z, Jankowski J. 2019. </w:t>
      </w:r>
      <w:hyperlink r:id="rId22">
        <w:r w:rsidRPr="002B4E98">
          <w:rPr>
            <w:rStyle w:val="Hyperlink"/>
            <w:sz w:val="18"/>
            <w:szCs w:val="18"/>
          </w:rPr>
          <w:t xml:space="preserve">The immune response of young turkeys to </w:t>
        </w:r>
        <w:proofErr w:type="spellStart"/>
        <w:r w:rsidRPr="002B4E98">
          <w:rPr>
            <w:rStyle w:val="Hyperlink"/>
            <w:sz w:val="18"/>
            <w:szCs w:val="18"/>
          </w:rPr>
          <w:t>haemorrhagic</w:t>
        </w:r>
        <w:proofErr w:type="spellEnd"/>
        <w:r w:rsidRPr="002B4E98">
          <w:rPr>
            <w:rStyle w:val="Hyperlink"/>
            <w:sz w:val="18"/>
            <w:szCs w:val="18"/>
          </w:rPr>
          <w:t xml:space="preserve"> enteritis virus infection at different levels and sources of methionine in the diet</w:t>
        </w:r>
      </w:hyperlink>
      <w:r w:rsidRPr="002B4E98">
        <w:rPr>
          <w:sz w:val="18"/>
          <w:szCs w:val="18"/>
        </w:rPr>
        <w:t>. BMC Veterinary Research 15.</w:t>
      </w:r>
    </w:p>
    <w:p w14:paraId="05A8209E" w14:textId="68EA2A7B" w:rsidR="00727E54" w:rsidRPr="002B4E98" w:rsidRDefault="00727E54" w:rsidP="002B4E98">
      <w:pPr>
        <w:pStyle w:val="MDPI71References"/>
        <w:adjustRightInd w:val="0"/>
        <w:snapToGrid w:val="0"/>
        <w:ind w:left="425" w:hanging="425"/>
        <w:rPr>
          <w:sz w:val="18"/>
          <w:szCs w:val="18"/>
        </w:rPr>
      </w:pPr>
      <w:bookmarkStart w:id="53" w:name="ref-Pierson2008"/>
      <w:bookmarkEnd w:id="52"/>
      <w:r w:rsidRPr="002B4E98">
        <w:rPr>
          <w:sz w:val="18"/>
          <w:szCs w:val="18"/>
        </w:rPr>
        <w:t>Pierson F, Fitzgerald S. 2008. Hemorrhagic enteritis and related infections. Diseases of Poultry 276–286.</w:t>
      </w:r>
    </w:p>
    <w:p w14:paraId="1DF80AC4" w14:textId="7A6CA6D8" w:rsidR="00727E54" w:rsidRPr="002B4E98" w:rsidRDefault="00727E54" w:rsidP="002B4E98">
      <w:pPr>
        <w:pStyle w:val="MDPI71References"/>
        <w:adjustRightInd w:val="0"/>
        <w:snapToGrid w:val="0"/>
        <w:ind w:left="425" w:hanging="425"/>
        <w:rPr>
          <w:sz w:val="18"/>
          <w:szCs w:val="18"/>
        </w:rPr>
      </w:pPr>
      <w:bookmarkStart w:id="54" w:name="ref-Rautenschlein2000"/>
      <w:bookmarkEnd w:id="53"/>
      <w:r w:rsidRPr="002B4E98">
        <w:rPr>
          <w:sz w:val="18"/>
          <w:szCs w:val="18"/>
        </w:rPr>
        <w:t xml:space="preserve">Rautenschlein S, Sharma JM. 2000. </w:t>
      </w:r>
      <w:hyperlink r:id="rId23">
        <w:r w:rsidRPr="002B4E98">
          <w:rPr>
            <w:rStyle w:val="Hyperlink"/>
            <w:sz w:val="18"/>
            <w:szCs w:val="18"/>
          </w:rPr>
          <w:t xml:space="preserve">Immunopathogenesis of </w:t>
        </w:r>
        <w:proofErr w:type="spellStart"/>
        <w:r w:rsidRPr="002B4E98">
          <w:rPr>
            <w:rStyle w:val="Hyperlink"/>
            <w:sz w:val="18"/>
            <w:szCs w:val="18"/>
          </w:rPr>
          <w:t>haemorrhagic</w:t>
        </w:r>
        <w:proofErr w:type="spellEnd"/>
        <w:r w:rsidRPr="002B4E98">
          <w:rPr>
            <w:rStyle w:val="Hyperlink"/>
            <w:sz w:val="18"/>
            <w:szCs w:val="18"/>
          </w:rPr>
          <w:t xml:space="preserve"> enteritis virus (HEV) in turkeys</w:t>
        </w:r>
      </w:hyperlink>
      <w:r w:rsidRPr="002B4E98">
        <w:rPr>
          <w:sz w:val="18"/>
          <w:szCs w:val="18"/>
        </w:rPr>
        <w:t>. Dev Comp Immunol 24:237–46.</w:t>
      </w:r>
    </w:p>
    <w:p w14:paraId="4FC1D1FA" w14:textId="35499778" w:rsidR="00727E54" w:rsidRPr="002B4E98" w:rsidRDefault="00727E54" w:rsidP="002B4E98">
      <w:pPr>
        <w:pStyle w:val="MDPI71References"/>
        <w:adjustRightInd w:val="0"/>
        <w:snapToGrid w:val="0"/>
        <w:ind w:left="425" w:hanging="425"/>
        <w:rPr>
          <w:sz w:val="18"/>
          <w:szCs w:val="18"/>
        </w:rPr>
      </w:pPr>
      <w:bookmarkStart w:id="55" w:name="ref-Larsen1985"/>
      <w:bookmarkEnd w:id="54"/>
      <w:r w:rsidRPr="002B4E98">
        <w:rPr>
          <w:sz w:val="18"/>
          <w:szCs w:val="18"/>
        </w:rPr>
        <w:t xml:space="preserve">Larsen CT, </w:t>
      </w:r>
      <w:proofErr w:type="spellStart"/>
      <w:r w:rsidRPr="002B4E98">
        <w:rPr>
          <w:sz w:val="18"/>
          <w:szCs w:val="18"/>
        </w:rPr>
        <w:t>Domermuth</w:t>
      </w:r>
      <w:proofErr w:type="spellEnd"/>
      <w:r w:rsidRPr="002B4E98">
        <w:rPr>
          <w:sz w:val="18"/>
          <w:szCs w:val="18"/>
        </w:rPr>
        <w:t xml:space="preserve"> CH, </w:t>
      </w:r>
      <w:proofErr w:type="spellStart"/>
      <w:r w:rsidRPr="002B4E98">
        <w:rPr>
          <w:sz w:val="18"/>
          <w:szCs w:val="18"/>
        </w:rPr>
        <w:t>Sponenberg</w:t>
      </w:r>
      <w:proofErr w:type="spellEnd"/>
      <w:r w:rsidRPr="002B4E98">
        <w:rPr>
          <w:sz w:val="18"/>
          <w:szCs w:val="18"/>
        </w:rPr>
        <w:t xml:space="preserve"> DP, Gross WB. 1985. Colibacillosis of turkeys exacerbated by hemorrhagic enteritis virus. Laboratory studies. Avian Dis 29:729–32.</w:t>
      </w:r>
    </w:p>
    <w:p w14:paraId="59A13651" w14:textId="634498C1" w:rsidR="00727E54" w:rsidRPr="002B4E98" w:rsidRDefault="00727E54" w:rsidP="002B4E98">
      <w:pPr>
        <w:pStyle w:val="MDPI71References"/>
        <w:adjustRightInd w:val="0"/>
        <w:snapToGrid w:val="0"/>
        <w:ind w:left="425" w:hanging="425"/>
        <w:rPr>
          <w:sz w:val="18"/>
          <w:szCs w:val="18"/>
        </w:rPr>
      </w:pPr>
      <w:bookmarkStart w:id="56" w:name="ref-Beach2009a"/>
      <w:bookmarkEnd w:id="55"/>
      <w:r w:rsidRPr="002B4E98">
        <w:rPr>
          <w:sz w:val="18"/>
          <w:szCs w:val="18"/>
        </w:rPr>
        <w:t xml:space="preserve">Beach NM, Duncan RB, Larsen CT, Meng XJ, </w:t>
      </w:r>
      <w:proofErr w:type="spellStart"/>
      <w:r w:rsidRPr="002B4E98">
        <w:rPr>
          <w:sz w:val="18"/>
          <w:szCs w:val="18"/>
        </w:rPr>
        <w:t>Sriranganathan</w:t>
      </w:r>
      <w:proofErr w:type="spellEnd"/>
      <w:r w:rsidRPr="002B4E98">
        <w:rPr>
          <w:sz w:val="18"/>
          <w:szCs w:val="18"/>
        </w:rPr>
        <w:t xml:space="preserve"> N, Pierson FW. 2009. </w:t>
      </w:r>
      <w:hyperlink r:id="rId24">
        <w:r w:rsidRPr="002B4E98">
          <w:rPr>
            <w:rStyle w:val="Hyperlink"/>
            <w:sz w:val="18"/>
            <w:szCs w:val="18"/>
          </w:rPr>
          <w:t>Persistent infection of turkeys with an avirulent strain of turkey hemorrhagic enteritis virus</w:t>
        </w:r>
      </w:hyperlink>
      <w:r w:rsidRPr="002B4E98">
        <w:rPr>
          <w:sz w:val="18"/>
          <w:szCs w:val="18"/>
        </w:rPr>
        <w:t>. Avian Diseases 53:370–375.</w:t>
      </w:r>
    </w:p>
    <w:p w14:paraId="18AD9ABE" w14:textId="59A50CDD" w:rsidR="00727E54" w:rsidRPr="002B4E98" w:rsidRDefault="00727E54" w:rsidP="002B4E98">
      <w:pPr>
        <w:pStyle w:val="MDPI71References"/>
        <w:adjustRightInd w:val="0"/>
        <w:snapToGrid w:val="0"/>
        <w:ind w:left="425" w:hanging="425"/>
        <w:rPr>
          <w:sz w:val="18"/>
          <w:szCs w:val="18"/>
        </w:rPr>
      </w:pPr>
      <w:bookmarkStart w:id="57" w:name="ref-Rautenschlein2000b"/>
      <w:bookmarkEnd w:id="56"/>
      <w:r w:rsidRPr="002B4E98">
        <w:rPr>
          <w:sz w:val="18"/>
          <w:szCs w:val="18"/>
        </w:rPr>
        <w:t xml:space="preserve">Rautenschlein S, Suresh M, Sharma JM. 2000. </w:t>
      </w:r>
      <w:hyperlink r:id="rId25">
        <w:r w:rsidRPr="002B4E98">
          <w:rPr>
            <w:rStyle w:val="Hyperlink"/>
            <w:sz w:val="18"/>
            <w:szCs w:val="18"/>
          </w:rPr>
          <w:t>Pathogenic avian adenovirus type II induces apoptosis in turkey spleen cells</w:t>
        </w:r>
      </w:hyperlink>
      <w:r w:rsidRPr="002B4E98">
        <w:rPr>
          <w:sz w:val="18"/>
          <w:szCs w:val="18"/>
        </w:rPr>
        <w:t>. Archives of Virology 145:1671–1683.</w:t>
      </w:r>
    </w:p>
    <w:p w14:paraId="57163247" w14:textId="2BEB5194" w:rsidR="00727E54" w:rsidRPr="002B4E98" w:rsidRDefault="00727E54" w:rsidP="002B4E98">
      <w:pPr>
        <w:pStyle w:val="MDPI71References"/>
        <w:adjustRightInd w:val="0"/>
        <w:snapToGrid w:val="0"/>
        <w:ind w:left="425" w:hanging="425"/>
        <w:rPr>
          <w:sz w:val="18"/>
          <w:szCs w:val="18"/>
        </w:rPr>
      </w:pPr>
      <w:bookmarkStart w:id="58" w:name="ref-Pandey2023"/>
      <w:bookmarkEnd w:id="57"/>
      <w:r w:rsidRPr="002B4E98">
        <w:rPr>
          <w:sz w:val="18"/>
          <w:szCs w:val="18"/>
        </w:rPr>
        <w:t xml:space="preserve">Pandey D, </w:t>
      </w:r>
      <w:proofErr w:type="spellStart"/>
      <w:r w:rsidRPr="002B4E98">
        <w:rPr>
          <w:sz w:val="18"/>
          <w:szCs w:val="18"/>
        </w:rPr>
        <w:t>Onkara</w:t>
      </w:r>
      <w:proofErr w:type="spellEnd"/>
      <w:r w:rsidRPr="002B4E98">
        <w:rPr>
          <w:sz w:val="18"/>
          <w:szCs w:val="18"/>
        </w:rPr>
        <w:t xml:space="preserve"> Perumal P. 2023. </w:t>
      </w:r>
      <w:hyperlink r:id="rId26">
        <w:r w:rsidRPr="002B4E98">
          <w:rPr>
            <w:rStyle w:val="Hyperlink"/>
            <w:sz w:val="18"/>
            <w:szCs w:val="18"/>
          </w:rPr>
          <w:t>A scoping review on deep learning for next-generation RNA-seq. Data analysis</w:t>
        </w:r>
      </w:hyperlink>
      <w:r w:rsidRPr="002B4E98">
        <w:rPr>
          <w:sz w:val="18"/>
          <w:szCs w:val="18"/>
        </w:rPr>
        <w:t>. Functional &amp;amp; Integrative Genomics 23.</w:t>
      </w:r>
    </w:p>
    <w:p w14:paraId="0993C409" w14:textId="7DA565B1" w:rsidR="00727E54" w:rsidRPr="002B4E98" w:rsidRDefault="00727E54" w:rsidP="002B4E98">
      <w:pPr>
        <w:pStyle w:val="MDPI71References"/>
        <w:adjustRightInd w:val="0"/>
        <w:snapToGrid w:val="0"/>
        <w:ind w:left="425" w:hanging="425"/>
        <w:rPr>
          <w:sz w:val="18"/>
          <w:szCs w:val="18"/>
        </w:rPr>
      </w:pPr>
      <w:bookmarkStart w:id="59" w:name="ref-Wang2019"/>
      <w:bookmarkEnd w:id="58"/>
      <w:r w:rsidRPr="002B4E98">
        <w:rPr>
          <w:sz w:val="18"/>
          <w:szCs w:val="18"/>
        </w:rPr>
        <w:t xml:space="preserve">Wang B, Kumar V, Olson A, Ware D. 2019. </w:t>
      </w:r>
      <w:hyperlink r:id="rId27">
        <w:r w:rsidRPr="002B4E98">
          <w:rPr>
            <w:rStyle w:val="Hyperlink"/>
            <w:sz w:val="18"/>
            <w:szCs w:val="18"/>
          </w:rPr>
          <w:t>Reviving the transcriptome studies: An insight into the emergence of single-molecule transcriptome sequencing</w:t>
        </w:r>
      </w:hyperlink>
      <w:r w:rsidRPr="002B4E98">
        <w:rPr>
          <w:sz w:val="18"/>
          <w:szCs w:val="18"/>
        </w:rPr>
        <w:t>. Frontiers in Genetics 10.</w:t>
      </w:r>
    </w:p>
    <w:p w14:paraId="04D43283" w14:textId="4D3B29B7" w:rsidR="00727E54" w:rsidRPr="002B4E98" w:rsidRDefault="00727E54" w:rsidP="002B4E98">
      <w:pPr>
        <w:pStyle w:val="MDPI71References"/>
        <w:adjustRightInd w:val="0"/>
        <w:snapToGrid w:val="0"/>
        <w:ind w:left="425" w:hanging="425"/>
        <w:rPr>
          <w:sz w:val="18"/>
          <w:szCs w:val="18"/>
        </w:rPr>
      </w:pPr>
      <w:bookmarkStart w:id="60" w:name="ref-Choi2016"/>
      <w:bookmarkEnd w:id="59"/>
      <w:r w:rsidRPr="002B4E98">
        <w:rPr>
          <w:sz w:val="18"/>
          <w:szCs w:val="18"/>
        </w:rPr>
        <w:lastRenderedPageBreak/>
        <w:t xml:space="preserve">Choi SC. 2016. </w:t>
      </w:r>
      <w:hyperlink r:id="rId28">
        <w:r w:rsidRPr="002B4E98">
          <w:rPr>
            <w:rStyle w:val="Hyperlink"/>
            <w:sz w:val="18"/>
            <w:szCs w:val="18"/>
          </w:rPr>
          <w:t>On the study of microbial transcriptomes using second- and third-generation sequencing technologies</w:t>
        </w:r>
      </w:hyperlink>
      <w:r w:rsidRPr="002B4E98">
        <w:rPr>
          <w:sz w:val="18"/>
          <w:szCs w:val="18"/>
        </w:rPr>
        <w:t>. Journal of Microbiology 54:527–536.</w:t>
      </w:r>
    </w:p>
    <w:p w14:paraId="5BA289A1" w14:textId="71BC3967" w:rsidR="00727E54" w:rsidRPr="002B4E98" w:rsidRDefault="00727E54" w:rsidP="002B4E98">
      <w:pPr>
        <w:pStyle w:val="MDPI71References"/>
        <w:adjustRightInd w:val="0"/>
        <w:snapToGrid w:val="0"/>
        <w:ind w:left="425" w:hanging="425"/>
        <w:rPr>
          <w:sz w:val="18"/>
          <w:szCs w:val="18"/>
        </w:rPr>
      </w:pPr>
      <w:bookmarkStart w:id="61" w:name="ref-Satam2023"/>
      <w:bookmarkEnd w:id="60"/>
      <w:proofErr w:type="spellStart"/>
      <w:r w:rsidRPr="002B4E98">
        <w:rPr>
          <w:sz w:val="18"/>
          <w:szCs w:val="18"/>
        </w:rPr>
        <w:t>Satam</w:t>
      </w:r>
      <w:proofErr w:type="spellEnd"/>
      <w:r w:rsidRPr="002B4E98">
        <w:rPr>
          <w:sz w:val="18"/>
          <w:szCs w:val="18"/>
        </w:rPr>
        <w:t xml:space="preserve"> H, Joshi K, </w:t>
      </w:r>
      <w:proofErr w:type="spellStart"/>
      <w:r w:rsidRPr="002B4E98">
        <w:rPr>
          <w:sz w:val="18"/>
          <w:szCs w:val="18"/>
        </w:rPr>
        <w:t>Mangrolia</w:t>
      </w:r>
      <w:proofErr w:type="spellEnd"/>
      <w:r w:rsidRPr="002B4E98">
        <w:rPr>
          <w:sz w:val="18"/>
          <w:szCs w:val="18"/>
        </w:rPr>
        <w:t xml:space="preserve"> U, </w:t>
      </w:r>
      <w:proofErr w:type="spellStart"/>
      <w:r w:rsidRPr="002B4E98">
        <w:rPr>
          <w:sz w:val="18"/>
          <w:szCs w:val="18"/>
        </w:rPr>
        <w:t>Waghoo</w:t>
      </w:r>
      <w:proofErr w:type="spellEnd"/>
      <w:r w:rsidRPr="002B4E98">
        <w:rPr>
          <w:sz w:val="18"/>
          <w:szCs w:val="18"/>
        </w:rPr>
        <w:t xml:space="preserve"> S, Zaidi G, </w:t>
      </w:r>
      <w:proofErr w:type="spellStart"/>
      <w:r w:rsidRPr="002B4E98">
        <w:rPr>
          <w:sz w:val="18"/>
          <w:szCs w:val="18"/>
        </w:rPr>
        <w:t>Rawool</w:t>
      </w:r>
      <w:proofErr w:type="spellEnd"/>
      <w:r w:rsidRPr="002B4E98">
        <w:rPr>
          <w:sz w:val="18"/>
          <w:szCs w:val="18"/>
        </w:rPr>
        <w:t xml:space="preserve"> S, </w:t>
      </w:r>
      <w:proofErr w:type="spellStart"/>
      <w:r w:rsidRPr="002B4E98">
        <w:rPr>
          <w:sz w:val="18"/>
          <w:szCs w:val="18"/>
        </w:rPr>
        <w:t>Thakare</w:t>
      </w:r>
      <w:proofErr w:type="spellEnd"/>
      <w:r w:rsidRPr="002B4E98">
        <w:rPr>
          <w:sz w:val="18"/>
          <w:szCs w:val="18"/>
        </w:rPr>
        <w:t xml:space="preserve"> RP, Banday S, Mishra AK, Das G, </w:t>
      </w:r>
      <w:proofErr w:type="spellStart"/>
      <w:r w:rsidRPr="002B4E98">
        <w:rPr>
          <w:sz w:val="18"/>
          <w:szCs w:val="18"/>
        </w:rPr>
        <w:t>Malonia</w:t>
      </w:r>
      <w:proofErr w:type="spellEnd"/>
      <w:r w:rsidRPr="002B4E98">
        <w:rPr>
          <w:sz w:val="18"/>
          <w:szCs w:val="18"/>
        </w:rPr>
        <w:t xml:space="preserve"> SK. 2023. </w:t>
      </w:r>
      <w:hyperlink r:id="rId29">
        <w:r w:rsidRPr="002B4E98">
          <w:rPr>
            <w:rStyle w:val="Hyperlink"/>
            <w:sz w:val="18"/>
            <w:szCs w:val="18"/>
          </w:rPr>
          <w:t>Next-generation sequencing technology: Current trends and advancements</w:t>
        </w:r>
      </w:hyperlink>
      <w:r w:rsidRPr="002B4E98">
        <w:rPr>
          <w:sz w:val="18"/>
          <w:szCs w:val="18"/>
        </w:rPr>
        <w:t>. Biology 12:997.</w:t>
      </w:r>
    </w:p>
    <w:p w14:paraId="0586CE9E" w14:textId="5CF32225" w:rsidR="00727E54" w:rsidRPr="002B4E98" w:rsidRDefault="00727E54" w:rsidP="002B4E98">
      <w:pPr>
        <w:pStyle w:val="MDPI71References"/>
        <w:adjustRightInd w:val="0"/>
        <w:snapToGrid w:val="0"/>
        <w:ind w:left="425" w:hanging="425"/>
        <w:rPr>
          <w:sz w:val="18"/>
          <w:szCs w:val="18"/>
        </w:rPr>
      </w:pPr>
      <w:bookmarkStart w:id="62" w:name="ref-Mo2023"/>
      <w:bookmarkEnd w:id="61"/>
      <w:r w:rsidRPr="002B4E98">
        <w:rPr>
          <w:sz w:val="18"/>
          <w:szCs w:val="18"/>
        </w:rPr>
        <w:t xml:space="preserve">Mo Q, Feng K, Dai S, Wu Q, Zhang Z, Ali A, Deng F, Wang H, Ning Y-J. 2023. </w:t>
      </w:r>
      <w:hyperlink r:id="rId30">
        <w:r w:rsidRPr="002B4E98">
          <w:rPr>
            <w:rStyle w:val="Hyperlink"/>
            <w:sz w:val="18"/>
            <w:szCs w:val="18"/>
          </w:rPr>
          <w:t xml:space="preserve">Transcriptome profiling highlights regulated biological processes and type III interferon antiviral responses upon </w:t>
        </w:r>
        <w:proofErr w:type="spellStart"/>
        <w:r w:rsidRPr="002B4E98">
          <w:rPr>
            <w:rStyle w:val="Hyperlink"/>
            <w:sz w:val="18"/>
            <w:szCs w:val="18"/>
          </w:rPr>
          <w:t>crimean-congo</w:t>
        </w:r>
        <w:proofErr w:type="spellEnd"/>
        <w:r w:rsidRPr="002B4E98">
          <w:rPr>
            <w:rStyle w:val="Hyperlink"/>
            <w:sz w:val="18"/>
            <w:szCs w:val="18"/>
          </w:rPr>
          <w:t xml:space="preserve"> hemorrhagic fever virus infection</w:t>
        </w:r>
      </w:hyperlink>
      <w:r w:rsidRPr="002B4E98">
        <w:rPr>
          <w:sz w:val="18"/>
          <w:szCs w:val="18"/>
        </w:rPr>
        <w:t xml:space="preserve">. </w:t>
      </w:r>
      <w:proofErr w:type="spellStart"/>
      <w:r w:rsidRPr="002B4E98">
        <w:rPr>
          <w:sz w:val="18"/>
          <w:szCs w:val="18"/>
        </w:rPr>
        <w:t>Virologica</w:t>
      </w:r>
      <w:proofErr w:type="spellEnd"/>
      <w:r w:rsidRPr="002B4E98">
        <w:rPr>
          <w:sz w:val="18"/>
          <w:szCs w:val="18"/>
        </w:rPr>
        <w:t xml:space="preserve"> Sinica 38:34–46.</w:t>
      </w:r>
    </w:p>
    <w:p w14:paraId="1FB130CF" w14:textId="7671DDD9" w:rsidR="00727E54" w:rsidRPr="002B4E98" w:rsidRDefault="00727E54" w:rsidP="002B4E98">
      <w:pPr>
        <w:pStyle w:val="MDPI71References"/>
        <w:adjustRightInd w:val="0"/>
        <w:snapToGrid w:val="0"/>
        <w:ind w:left="425" w:hanging="425"/>
        <w:rPr>
          <w:sz w:val="18"/>
          <w:szCs w:val="18"/>
        </w:rPr>
      </w:pPr>
      <w:bookmarkStart w:id="63" w:name="ref-Ashburner2000"/>
      <w:bookmarkEnd w:id="62"/>
      <w:r w:rsidRPr="002B4E98">
        <w:rPr>
          <w:sz w:val="18"/>
          <w:szCs w:val="18"/>
        </w:rPr>
        <w:t xml:space="preserve">Ashburner M, Ball CA, Blake JA, Botstein D, Butler H, Cherry JM, Davis AP, </w:t>
      </w:r>
      <w:proofErr w:type="spellStart"/>
      <w:r w:rsidRPr="002B4E98">
        <w:rPr>
          <w:sz w:val="18"/>
          <w:szCs w:val="18"/>
        </w:rPr>
        <w:t>Dolinski</w:t>
      </w:r>
      <w:proofErr w:type="spellEnd"/>
      <w:r w:rsidRPr="002B4E98">
        <w:rPr>
          <w:sz w:val="18"/>
          <w:szCs w:val="18"/>
        </w:rPr>
        <w:t xml:space="preserve"> K, Dwight SS, </w:t>
      </w:r>
      <w:proofErr w:type="spellStart"/>
      <w:r w:rsidRPr="002B4E98">
        <w:rPr>
          <w:sz w:val="18"/>
          <w:szCs w:val="18"/>
        </w:rPr>
        <w:t>Eppig</w:t>
      </w:r>
      <w:proofErr w:type="spellEnd"/>
      <w:r w:rsidRPr="002B4E98">
        <w:rPr>
          <w:sz w:val="18"/>
          <w:szCs w:val="18"/>
        </w:rPr>
        <w:t xml:space="preserve"> JT, Harris MA, Hill DP, Issel-Tarver L, </w:t>
      </w:r>
      <w:proofErr w:type="spellStart"/>
      <w:r w:rsidRPr="002B4E98">
        <w:rPr>
          <w:sz w:val="18"/>
          <w:szCs w:val="18"/>
        </w:rPr>
        <w:t>Kasarskis</w:t>
      </w:r>
      <w:proofErr w:type="spellEnd"/>
      <w:r w:rsidRPr="002B4E98">
        <w:rPr>
          <w:sz w:val="18"/>
          <w:szCs w:val="18"/>
        </w:rPr>
        <w:t xml:space="preserve"> A, Lewis S, </w:t>
      </w:r>
      <w:proofErr w:type="spellStart"/>
      <w:r w:rsidRPr="002B4E98">
        <w:rPr>
          <w:sz w:val="18"/>
          <w:szCs w:val="18"/>
        </w:rPr>
        <w:t>Matese</w:t>
      </w:r>
      <w:proofErr w:type="spellEnd"/>
      <w:r w:rsidRPr="002B4E98">
        <w:rPr>
          <w:sz w:val="18"/>
          <w:szCs w:val="18"/>
        </w:rPr>
        <w:t xml:space="preserve"> JC, Richardson JE, Ringwald M, Rubin GM, Sherlock G. 2000. </w:t>
      </w:r>
      <w:hyperlink r:id="rId31">
        <w:r w:rsidRPr="002B4E98">
          <w:rPr>
            <w:rStyle w:val="Hyperlink"/>
            <w:sz w:val="18"/>
            <w:szCs w:val="18"/>
          </w:rPr>
          <w:t>Gene ontology: Tool for the unification of biology</w:t>
        </w:r>
      </w:hyperlink>
      <w:r w:rsidRPr="002B4E98">
        <w:rPr>
          <w:sz w:val="18"/>
          <w:szCs w:val="18"/>
        </w:rPr>
        <w:t>. Nature Genetics 25:25–29.</w:t>
      </w:r>
    </w:p>
    <w:p w14:paraId="6BAA2B85" w14:textId="0958CA11" w:rsidR="00727E54" w:rsidRPr="002B4E98" w:rsidRDefault="00727E54" w:rsidP="002B4E98">
      <w:pPr>
        <w:pStyle w:val="MDPI71References"/>
        <w:adjustRightInd w:val="0"/>
        <w:snapToGrid w:val="0"/>
        <w:ind w:left="425" w:hanging="425"/>
        <w:rPr>
          <w:sz w:val="18"/>
          <w:szCs w:val="18"/>
        </w:rPr>
      </w:pPr>
      <w:bookmarkStart w:id="64" w:name="ref-Kanehisa2000"/>
      <w:bookmarkEnd w:id="63"/>
      <w:proofErr w:type="spellStart"/>
      <w:r w:rsidRPr="002B4E98">
        <w:rPr>
          <w:sz w:val="18"/>
          <w:szCs w:val="18"/>
        </w:rPr>
        <w:t>Kanehisa</w:t>
      </w:r>
      <w:proofErr w:type="spellEnd"/>
      <w:r w:rsidRPr="002B4E98">
        <w:rPr>
          <w:sz w:val="18"/>
          <w:szCs w:val="18"/>
        </w:rPr>
        <w:t xml:space="preserve"> M. 2000. </w:t>
      </w:r>
      <w:hyperlink r:id="rId32">
        <w:r w:rsidRPr="002B4E98">
          <w:rPr>
            <w:rStyle w:val="Hyperlink"/>
            <w:sz w:val="18"/>
            <w:szCs w:val="18"/>
          </w:rPr>
          <w:t>KEGG: Kyoto encyclopedia of genes and genomes</w:t>
        </w:r>
      </w:hyperlink>
      <w:r w:rsidRPr="002B4E98">
        <w:rPr>
          <w:sz w:val="18"/>
          <w:szCs w:val="18"/>
        </w:rPr>
        <w:t>. Nucleic Acids Research 28:27–30.</w:t>
      </w:r>
    </w:p>
    <w:p w14:paraId="7A54819A" w14:textId="2E4CA7F2" w:rsidR="00727E54" w:rsidRPr="002B4E98" w:rsidRDefault="00727E54" w:rsidP="002B4E98">
      <w:pPr>
        <w:pStyle w:val="MDPI71References"/>
        <w:adjustRightInd w:val="0"/>
        <w:snapToGrid w:val="0"/>
        <w:ind w:left="425" w:hanging="425"/>
        <w:rPr>
          <w:sz w:val="18"/>
          <w:szCs w:val="18"/>
        </w:rPr>
      </w:pPr>
      <w:bookmarkStart w:id="65" w:name="ref-Mahsoub2017"/>
      <w:bookmarkEnd w:id="64"/>
      <w:proofErr w:type="spellStart"/>
      <w:r w:rsidRPr="002B4E98">
        <w:rPr>
          <w:sz w:val="18"/>
          <w:szCs w:val="18"/>
        </w:rPr>
        <w:t>Mahsoub</w:t>
      </w:r>
      <w:proofErr w:type="spellEnd"/>
      <w:r w:rsidRPr="002B4E98">
        <w:rPr>
          <w:sz w:val="18"/>
          <w:szCs w:val="18"/>
        </w:rPr>
        <w:t xml:space="preserve"> HM, Evans NP, Beach NM, Yuan L, Zimmerman K, Pierson FW. 2017. </w:t>
      </w:r>
      <w:hyperlink r:id="rId33">
        <w:r w:rsidRPr="002B4E98">
          <w:rPr>
            <w:rStyle w:val="Hyperlink"/>
            <w:sz w:val="18"/>
            <w:szCs w:val="18"/>
          </w:rPr>
          <w:t>Real-time PCR-based infectivity assay for the titration of turkey hemorrhagic enteritis virus, an adenovirus, in live vaccines</w:t>
        </w:r>
      </w:hyperlink>
      <w:r w:rsidRPr="002B4E98">
        <w:rPr>
          <w:sz w:val="18"/>
          <w:szCs w:val="18"/>
        </w:rPr>
        <w:t>. Journal of Virological Methods 239:42–49.</w:t>
      </w:r>
    </w:p>
    <w:p w14:paraId="16FCED8E" w14:textId="4DD3CA7A" w:rsidR="00727E54" w:rsidRPr="002B4E98" w:rsidRDefault="00727E54" w:rsidP="002B4E98">
      <w:pPr>
        <w:pStyle w:val="MDPI71References"/>
        <w:adjustRightInd w:val="0"/>
        <w:snapToGrid w:val="0"/>
        <w:ind w:left="425" w:hanging="425"/>
        <w:rPr>
          <w:sz w:val="18"/>
          <w:szCs w:val="18"/>
        </w:rPr>
      </w:pPr>
      <w:bookmarkStart w:id="66" w:name="ref-Pertea2016"/>
      <w:bookmarkEnd w:id="65"/>
      <w:proofErr w:type="spellStart"/>
      <w:r w:rsidRPr="002B4E98">
        <w:rPr>
          <w:sz w:val="18"/>
          <w:szCs w:val="18"/>
        </w:rPr>
        <w:t>Pertea</w:t>
      </w:r>
      <w:proofErr w:type="spellEnd"/>
      <w:r w:rsidRPr="002B4E98">
        <w:rPr>
          <w:sz w:val="18"/>
          <w:szCs w:val="18"/>
        </w:rPr>
        <w:t xml:space="preserve"> M, Kim D, </w:t>
      </w:r>
      <w:proofErr w:type="spellStart"/>
      <w:r w:rsidRPr="002B4E98">
        <w:rPr>
          <w:sz w:val="18"/>
          <w:szCs w:val="18"/>
        </w:rPr>
        <w:t>Pertea</w:t>
      </w:r>
      <w:proofErr w:type="spellEnd"/>
      <w:r w:rsidRPr="002B4E98">
        <w:rPr>
          <w:sz w:val="18"/>
          <w:szCs w:val="18"/>
        </w:rPr>
        <w:t xml:space="preserve"> GM, Leek JT, Salzberg SL. 2016. </w:t>
      </w:r>
      <w:hyperlink r:id="rId34">
        <w:r w:rsidRPr="002B4E98">
          <w:rPr>
            <w:rStyle w:val="Hyperlink"/>
            <w:sz w:val="18"/>
            <w:szCs w:val="18"/>
          </w:rPr>
          <w:t>Transcript-level expression analysis of RNA-seq experiments with HISAT, StringTie and ballgown</w:t>
        </w:r>
      </w:hyperlink>
      <w:r w:rsidRPr="002B4E98">
        <w:rPr>
          <w:sz w:val="18"/>
          <w:szCs w:val="18"/>
        </w:rPr>
        <w:t>. Nature Protocols 11:1650–1667.</w:t>
      </w:r>
    </w:p>
    <w:p w14:paraId="003216C3" w14:textId="510B82CF" w:rsidR="00727E54" w:rsidRPr="002B4E98" w:rsidRDefault="00727E54" w:rsidP="002B4E98">
      <w:pPr>
        <w:pStyle w:val="MDPI71References"/>
        <w:adjustRightInd w:val="0"/>
        <w:snapToGrid w:val="0"/>
        <w:ind w:left="425" w:hanging="425"/>
        <w:rPr>
          <w:sz w:val="18"/>
          <w:szCs w:val="18"/>
        </w:rPr>
      </w:pPr>
      <w:bookmarkStart w:id="67" w:name="ref-Snakemake2021"/>
      <w:bookmarkEnd w:id="66"/>
      <w:proofErr w:type="spellStart"/>
      <w:r w:rsidRPr="002B4E98">
        <w:rPr>
          <w:sz w:val="18"/>
          <w:szCs w:val="18"/>
        </w:rPr>
        <w:t>Mölder</w:t>
      </w:r>
      <w:proofErr w:type="spellEnd"/>
      <w:r w:rsidRPr="002B4E98">
        <w:rPr>
          <w:sz w:val="18"/>
          <w:szCs w:val="18"/>
        </w:rPr>
        <w:t xml:space="preserve"> F, Jablonski KP, Letcher B, Hall MB, Tomkins-</w:t>
      </w:r>
      <w:proofErr w:type="spellStart"/>
      <w:r w:rsidRPr="002B4E98">
        <w:rPr>
          <w:sz w:val="18"/>
          <w:szCs w:val="18"/>
        </w:rPr>
        <w:t>Tinch</w:t>
      </w:r>
      <w:proofErr w:type="spellEnd"/>
      <w:r w:rsidRPr="002B4E98">
        <w:rPr>
          <w:sz w:val="18"/>
          <w:szCs w:val="18"/>
        </w:rPr>
        <w:t xml:space="preserve"> CH, </w:t>
      </w:r>
      <w:proofErr w:type="spellStart"/>
      <w:r w:rsidRPr="002B4E98">
        <w:rPr>
          <w:sz w:val="18"/>
          <w:szCs w:val="18"/>
        </w:rPr>
        <w:t>Sochat</w:t>
      </w:r>
      <w:proofErr w:type="spellEnd"/>
      <w:r w:rsidRPr="002B4E98">
        <w:rPr>
          <w:sz w:val="18"/>
          <w:szCs w:val="18"/>
        </w:rPr>
        <w:t xml:space="preserve"> V, Forster J, Lee S, </w:t>
      </w:r>
      <w:proofErr w:type="spellStart"/>
      <w:r w:rsidRPr="002B4E98">
        <w:rPr>
          <w:sz w:val="18"/>
          <w:szCs w:val="18"/>
        </w:rPr>
        <w:t>Twardziok</w:t>
      </w:r>
      <w:proofErr w:type="spellEnd"/>
      <w:r w:rsidRPr="002B4E98">
        <w:rPr>
          <w:sz w:val="18"/>
          <w:szCs w:val="18"/>
        </w:rPr>
        <w:t xml:space="preserve"> SO, </w:t>
      </w:r>
      <w:proofErr w:type="spellStart"/>
      <w:r w:rsidRPr="002B4E98">
        <w:rPr>
          <w:sz w:val="18"/>
          <w:szCs w:val="18"/>
        </w:rPr>
        <w:t>Kanitz</w:t>
      </w:r>
      <w:proofErr w:type="spellEnd"/>
      <w:r w:rsidRPr="002B4E98">
        <w:rPr>
          <w:sz w:val="18"/>
          <w:szCs w:val="18"/>
        </w:rPr>
        <w:t xml:space="preserve"> A, Wilm A, </w:t>
      </w:r>
      <w:proofErr w:type="spellStart"/>
      <w:r w:rsidRPr="002B4E98">
        <w:rPr>
          <w:sz w:val="18"/>
          <w:szCs w:val="18"/>
        </w:rPr>
        <w:t>Holtgrewe</w:t>
      </w:r>
      <w:proofErr w:type="spellEnd"/>
      <w:r w:rsidRPr="002B4E98">
        <w:rPr>
          <w:sz w:val="18"/>
          <w:szCs w:val="18"/>
        </w:rPr>
        <w:t xml:space="preserve"> M, </w:t>
      </w:r>
      <w:proofErr w:type="spellStart"/>
      <w:r w:rsidRPr="002B4E98">
        <w:rPr>
          <w:sz w:val="18"/>
          <w:szCs w:val="18"/>
        </w:rPr>
        <w:t>Rahmann</w:t>
      </w:r>
      <w:proofErr w:type="spellEnd"/>
      <w:r w:rsidRPr="002B4E98">
        <w:rPr>
          <w:sz w:val="18"/>
          <w:szCs w:val="18"/>
        </w:rPr>
        <w:t xml:space="preserve"> S, </w:t>
      </w:r>
      <w:proofErr w:type="spellStart"/>
      <w:r w:rsidRPr="002B4E98">
        <w:rPr>
          <w:sz w:val="18"/>
          <w:szCs w:val="18"/>
        </w:rPr>
        <w:t>Nahnsen</w:t>
      </w:r>
      <w:proofErr w:type="spellEnd"/>
      <w:r w:rsidRPr="002B4E98">
        <w:rPr>
          <w:sz w:val="18"/>
          <w:szCs w:val="18"/>
        </w:rPr>
        <w:t xml:space="preserve"> S, </w:t>
      </w:r>
      <w:proofErr w:type="spellStart"/>
      <w:r w:rsidRPr="002B4E98">
        <w:rPr>
          <w:sz w:val="18"/>
          <w:szCs w:val="18"/>
        </w:rPr>
        <w:t>Köster</w:t>
      </w:r>
      <w:proofErr w:type="spellEnd"/>
      <w:r w:rsidRPr="002B4E98">
        <w:rPr>
          <w:sz w:val="18"/>
          <w:szCs w:val="18"/>
        </w:rPr>
        <w:t xml:space="preserve"> J. 2021. </w:t>
      </w:r>
      <w:hyperlink r:id="rId35">
        <w:r w:rsidRPr="002B4E98">
          <w:rPr>
            <w:rStyle w:val="Hyperlink"/>
            <w:sz w:val="18"/>
            <w:szCs w:val="18"/>
          </w:rPr>
          <w:t xml:space="preserve">Sustainable data analysis with </w:t>
        </w:r>
        <w:proofErr w:type="spellStart"/>
        <w:r w:rsidRPr="002B4E98">
          <w:rPr>
            <w:rStyle w:val="Hyperlink"/>
            <w:sz w:val="18"/>
            <w:szCs w:val="18"/>
          </w:rPr>
          <w:t>snakemake</w:t>
        </w:r>
        <w:proofErr w:type="spellEnd"/>
      </w:hyperlink>
      <w:r w:rsidRPr="002B4E98">
        <w:rPr>
          <w:sz w:val="18"/>
          <w:szCs w:val="18"/>
        </w:rPr>
        <w:t>. F1000Research 10:33.</w:t>
      </w:r>
    </w:p>
    <w:p w14:paraId="1C9FF6D5" w14:textId="41A62CE5" w:rsidR="00727E54" w:rsidRPr="002B4E98" w:rsidRDefault="00727E54" w:rsidP="002B4E98">
      <w:pPr>
        <w:pStyle w:val="MDPI71References"/>
        <w:adjustRightInd w:val="0"/>
        <w:snapToGrid w:val="0"/>
        <w:ind w:left="425" w:hanging="425"/>
        <w:rPr>
          <w:sz w:val="18"/>
          <w:szCs w:val="18"/>
        </w:rPr>
      </w:pPr>
      <w:bookmarkStart w:id="68" w:name="ref-Martin2011"/>
      <w:bookmarkEnd w:id="67"/>
      <w:r w:rsidRPr="002B4E98">
        <w:rPr>
          <w:sz w:val="18"/>
          <w:szCs w:val="18"/>
        </w:rPr>
        <w:t xml:space="preserve">Martin M. 2011. </w:t>
      </w:r>
      <w:hyperlink r:id="rId36">
        <w:proofErr w:type="spellStart"/>
        <w:r w:rsidRPr="002B4E98">
          <w:rPr>
            <w:rStyle w:val="Hyperlink"/>
            <w:sz w:val="18"/>
            <w:szCs w:val="18"/>
          </w:rPr>
          <w:t>Cutadapt</w:t>
        </w:r>
        <w:proofErr w:type="spellEnd"/>
        <w:r w:rsidRPr="002B4E98">
          <w:rPr>
            <w:rStyle w:val="Hyperlink"/>
            <w:sz w:val="18"/>
            <w:szCs w:val="18"/>
          </w:rPr>
          <w:t xml:space="preserve"> removes adapter sequences from high-throughput sequencing reads</w:t>
        </w:r>
      </w:hyperlink>
      <w:r w:rsidRPr="002B4E98">
        <w:rPr>
          <w:sz w:val="18"/>
          <w:szCs w:val="18"/>
        </w:rPr>
        <w:t xml:space="preserve">. </w:t>
      </w:r>
      <w:proofErr w:type="spellStart"/>
      <w:r w:rsidRPr="002B4E98">
        <w:rPr>
          <w:sz w:val="18"/>
          <w:szCs w:val="18"/>
        </w:rPr>
        <w:t>EMBnetjournal</w:t>
      </w:r>
      <w:proofErr w:type="spellEnd"/>
      <w:r w:rsidRPr="002B4E98">
        <w:rPr>
          <w:sz w:val="18"/>
          <w:szCs w:val="18"/>
        </w:rPr>
        <w:t xml:space="preserve"> 17:10.</w:t>
      </w:r>
    </w:p>
    <w:p w14:paraId="3FCD0181" w14:textId="1F152409" w:rsidR="00727E54" w:rsidRPr="002B4E98" w:rsidRDefault="00727E54" w:rsidP="002B4E98">
      <w:pPr>
        <w:pStyle w:val="MDPI71References"/>
        <w:adjustRightInd w:val="0"/>
        <w:snapToGrid w:val="0"/>
        <w:ind w:left="425" w:hanging="425"/>
        <w:rPr>
          <w:sz w:val="18"/>
          <w:szCs w:val="18"/>
        </w:rPr>
      </w:pPr>
      <w:bookmarkStart w:id="69" w:name="ref-Deseq2"/>
      <w:bookmarkEnd w:id="68"/>
      <w:r w:rsidRPr="002B4E98">
        <w:rPr>
          <w:sz w:val="18"/>
          <w:szCs w:val="18"/>
        </w:rPr>
        <w:t xml:space="preserve">Love MI, Huber W, Anders S. 2014. </w:t>
      </w:r>
      <w:hyperlink r:id="rId37">
        <w:r w:rsidRPr="002B4E98">
          <w:rPr>
            <w:rStyle w:val="Hyperlink"/>
            <w:sz w:val="18"/>
            <w:szCs w:val="18"/>
          </w:rPr>
          <w:t>Moderated estimation of fold change and dispersion for RNA-seq data with DESeq2</w:t>
        </w:r>
      </w:hyperlink>
      <w:r w:rsidRPr="002B4E98">
        <w:rPr>
          <w:sz w:val="18"/>
          <w:szCs w:val="18"/>
        </w:rPr>
        <w:t>. Genome Biology 15:550.</w:t>
      </w:r>
    </w:p>
    <w:p w14:paraId="36BF7599" w14:textId="091434C1" w:rsidR="00727E54" w:rsidRPr="002B4E98" w:rsidRDefault="00727E54" w:rsidP="002B4E98">
      <w:pPr>
        <w:pStyle w:val="MDPI71References"/>
        <w:adjustRightInd w:val="0"/>
        <w:snapToGrid w:val="0"/>
        <w:ind w:left="425" w:hanging="425"/>
        <w:rPr>
          <w:sz w:val="18"/>
          <w:szCs w:val="18"/>
        </w:rPr>
      </w:pPr>
      <w:bookmarkStart w:id="70" w:name="ref-Gprofiler2"/>
      <w:bookmarkEnd w:id="69"/>
      <w:r w:rsidRPr="002B4E98">
        <w:rPr>
          <w:sz w:val="18"/>
          <w:szCs w:val="18"/>
        </w:rPr>
        <w:t xml:space="preserve">Kolberg L, </w:t>
      </w:r>
      <w:proofErr w:type="spellStart"/>
      <w:r w:rsidRPr="002B4E98">
        <w:rPr>
          <w:sz w:val="18"/>
          <w:szCs w:val="18"/>
        </w:rPr>
        <w:t>Raudvere</w:t>
      </w:r>
      <w:proofErr w:type="spellEnd"/>
      <w:r w:rsidRPr="002B4E98">
        <w:rPr>
          <w:sz w:val="18"/>
          <w:szCs w:val="18"/>
        </w:rPr>
        <w:t xml:space="preserve"> U, Kuzmin I, </w:t>
      </w:r>
      <w:proofErr w:type="spellStart"/>
      <w:r w:rsidRPr="002B4E98">
        <w:rPr>
          <w:sz w:val="18"/>
          <w:szCs w:val="18"/>
        </w:rPr>
        <w:t>Vilo</w:t>
      </w:r>
      <w:proofErr w:type="spellEnd"/>
      <w:r w:rsidRPr="002B4E98">
        <w:rPr>
          <w:sz w:val="18"/>
          <w:szCs w:val="18"/>
        </w:rPr>
        <w:t xml:space="preserve"> J, Peterson H. 2020. gprofiler2– an r package for gene list functional enrichment analysis and namespace conversion toolset </w:t>
      </w:r>
      <w:proofErr w:type="spellStart"/>
      <w:proofErr w:type="gramStart"/>
      <w:r w:rsidRPr="002B4E98">
        <w:rPr>
          <w:sz w:val="18"/>
          <w:szCs w:val="18"/>
        </w:rPr>
        <w:t>g:profiler</w:t>
      </w:r>
      <w:proofErr w:type="spellEnd"/>
      <w:proofErr w:type="gramEnd"/>
      <w:r w:rsidRPr="002B4E98">
        <w:rPr>
          <w:sz w:val="18"/>
          <w:szCs w:val="18"/>
        </w:rPr>
        <w:t>. F1000Research 9 (ELIXIR).</w:t>
      </w:r>
    </w:p>
    <w:p w14:paraId="6A0F5036" w14:textId="67388E87" w:rsidR="00727E54" w:rsidRPr="002B4E98" w:rsidRDefault="00727E54" w:rsidP="002B4E98">
      <w:pPr>
        <w:pStyle w:val="MDPI71References"/>
        <w:adjustRightInd w:val="0"/>
        <w:snapToGrid w:val="0"/>
        <w:ind w:left="425" w:hanging="425"/>
        <w:rPr>
          <w:sz w:val="18"/>
          <w:szCs w:val="18"/>
        </w:rPr>
      </w:pPr>
      <w:bookmarkStart w:id="71" w:name="ref-ggplot2"/>
      <w:bookmarkEnd w:id="70"/>
      <w:r w:rsidRPr="002B4E98">
        <w:rPr>
          <w:sz w:val="18"/>
          <w:szCs w:val="18"/>
        </w:rPr>
        <w:t xml:space="preserve">Wickham H. 2016. ggplot2: Elegant graphics for data analysis. Springer-Verlag New York. </w:t>
      </w:r>
      <w:hyperlink r:id="rId38">
        <w:r w:rsidRPr="002B4E98">
          <w:rPr>
            <w:rStyle w:val="Hyperlink"/>
            <w:sz w:val="18"/>
            <w:szCs w:val="18"/>
          </w:rPr>
          <w:t>https://ggplot2.tidyverse.org</w:t>
        </w:r>
      </w:hyperlink>
      <w:r w:rsidRPr="002B4E98">
        <w:rPr>
          <w:sz w:val="18"/>
          <w:szCs w:val="18"/>
        </w:rPr>
        <w:t>.</w:t>
      </w:r>
    </w:p>
    <w:p w14:paraId="68851B74" w14:textId="7FC0B6A4" w:rsidR="00727E54" w:rsidRPr="002B4E98" w:rsidRDefault="00727E54" w:rsidP="002B4E98">
      <w:pPr>
        <w:pStyle w:val="MDPI71References"/>
        <w:adjustRightInd w:val="0"/>
        <w:snapToGrid w:val="0"/>
        <w:ind w:left="425" w:hanging="425"/>
        <w:rPr>
          <w:sz w:val="18"/>
          <w:szCs w:val="18"/>
        </w:rPr>
      </w:pPr>
      <w:bookmarkStart w:id="72" w:name="ref-pheatmap"/>
      <w:bookmarkEnd w:id="71"/>
      <w:proofErr w:type="spellStart"/>
      <w:r w:rsidRPr="002B4E98">
        <w:rPr>
          <w:sz w:val="18"/>
          <w:szCs w:val="18"/>
        </w:rPr>
        <w:t>Kolde</w:t>
      </w:r>
      <w:proofErr w:type="spellEnd"/>
      <w:r w:rsidRPr="002B4E98">
        <w:rPr>
          <w:sz w:val="18"/>
          <w:szCs w:val="18"/>
        </w:rPr>
        <w:t xml:space="preserve"> R. 2019. </w:t>
      </w:r>
      <w:proofErr w:type="spellStart"/>
      <w:r w:rsidRPr="002B4E98">
        <w:rPr>
          <w:sz w:val="18"/>
          <w:szCs w:val="18"/>
        </w:rPr>
        <w:t>Pheatmap</w:t>
      </w:r>
      <w:proofErr w:type="spellEnd"/>
      <w:r w:rsidRPr="002B4E98">
        <w:rPr>
          <w:sz w:val="18"/>
          <w:szCs w:val="18"/>
        </w:rPr>
        <w:t xml:space="preserve">: Pretty heatmaps. </w:t>
      </w:r>
      <w:hyperlink r:id="rId39">
        <w:r w:rsidRPr="002B4E98">
          <w:rPr>
            <w:rStyle w:val="Hyperlink"/>
            <w:sz w:val="18"/>
            <w:szCs w:val="18"/>
          </w:rPr>
          <w:t>https://CRAN.R-project.org/package=pheatmap</w:t>
        </w:r>
      </w:hyperlink>
      <w:r w:rsidRPr="002B4E98">
        <w:rPr>
          <w:sz w:val="18"/>
          <w:szCs w:val="18"/>
        </w:rPr>
        <w:t>.</w:t>
      </w:r>
    </w:p>
    <w:p w14:paraId="557B2A4C" w14:textId="1F2BBD79" w:rsidR="00727E54" w:rsidRPr="002B4E98" w:rsidRDefault="00727E54" w:rsidP="002B4E98">
      <w:pPr>
        <w:pStyle w:val="MDPI71References"/>
        <w:adjustRightInd w:val="0"/>
        <w:snapToGrid w:val="0"/>
        <w:ind w:left="425" w:hanging="425"/>
        <w:rPr>
          <w:sz w:val="18"/>
          <w:szCs w:val="18"/>
        </w:rPr>
      </w:pPr>
      <w:bookmarkStart w:id="73" w:name="ref-ggvenn"/>
      <w:bookmarkEnd w:id="72"/>
      <w:r w:rsidRPr="002B4E98">
        <w:rPr>
          <w:sz w:val="18"/>
          <w:szCs w:val="18"/>
        </w:rPr>
        <w:t xml:space="preserve">Yan L. 2023. </w:t>
      </w:r>
      <w:proofErr w:type="spellStart"/>
      <w:r w:rsidRPr="002B4E98">
        <w:rPr>
          <w:sz w:val="18"/>
          <w:szCs w:val="18"/>
        </w:rPr>
        <w:t>Ggvenn</w:t>
      </w:r>
      <w:proofErr w:type="spellEnd"/>
      <w:r w:rsidRPr="002B4E98">
        <w:rPr>
          <w:sz w:val="18"/>
          <w:szCs w:val="18"/>
        </w:rPr>
        <w:t xml:space="preserve">: Draw </w:t>
      </w:r>
      <w:proofErr w:type="spellStart"/>
      <w:r w:rsidRPr="002B4E98">
        <w:rPr>
          <w:sz w:val="18"/>
          <w:szCs w:val="18"/>
        </w:rPr>
        <w:t>venn</w:t>
      </w:r>
      <w:proofErr w:type="spellEnd"/>
      <w:r w:rsidRPr="002B4E98">
        <w:rPr>
          <w:sz w:val="18"/>
          <w:szCs w:val="18"/>
        </w:rPr>
        <w:t xml:space="preserve"> diagram by ’ggplot2’. </w:t>
      </w:r>
      <w:hyperlink r:id="rId40">
        <w:r w:rsidRPr="002B4E98">
          <w:rPr>
            <w:rStyle w:val="Hyperlink"/>
            <w:sz w:val="18"/>
            <w:szCs w:val="18"/>
          </w:rPr>
          <w:t>https://CRAN.R-project.org/package=ggvenn</w:t>
        </w:r>
      </w:hyperlink>
      <w:r w:rsidRPr="002B4E98">
        <w:rPr>
          <w:sz w:val="18"/>
          <w:szCs w:val="18"/>
        </w:rPr>
        <w:t>.</w:t>
      </w:r>
    </w:p>
    <w:bookmarkStart w:id="74" w:name="ref-Livak2001"/>
    <w:bookmarkEnd w:id="73"/>
    <w:p w14:paraId="71129ACB" w14:textId="6C10833A" w:rsidR="00727E54" w:rsidRPr="002B4E98" w:rsidRDefault="00727E54" w:rsidP="002B4E98">
      <w:pPr>
        <w:pStyle w:val="MDPI71References"/>
        <w:adjustRightInd w:val="0"/>
        <w:snapToGrid w:val="0"/>
        <w:ind w:left="425" w:hanging="425"/>
        <w:rPr>
          <w:sz w:val="18"/>
          <w:szCs w:val="18"/>
        </w:rPr>
      </w:pPr>
      <w:r w:rsidRPr="002B4E98">
        <w:rPr>
          <w:sz w:val="18"/>
          <w:szCs w:val="18"/>
        </w:rPr>
        <w:fldChar w:fldCharType="begin"/>
      </w:r>
      <w:r w:rsidRPr="002B4E98">
        <w:rPr>
          <w:sz w:val="18"/>
          <w:szCs w:val="18"/>
        </w:rPr>
        <w:instrText>HYPERLINK "https://doi.org/10.1006/meth.2001.1262" \h</w:instrText>
      </w:r>
      <w:r w:rsidRPr="002B4E98">
        <w:rPr>
          <w:sz w:val="18"/>
          <w:szCs w:val="18"/>
        </w:rPr>
      </w:r>
      <w:r w:rsidRPr="002B4E98">
        <w:rPr>
          <w:sz w:val="18"/>
          <w:szCs w:val="18"/>
        </w:rPr>
        <w:fldChar w:fldCharType="separate"/>
      </w:r>
      <w:proofErr w:type="spellStart"/>
      <w:r w:rsidRPr="002B4E98">
        <w:rPr>
          <w:rStyle w:val="Hyperlink"/>
          <w:sz w:val="18"/>
          <w:szCs w:val="18"/>
        </w:rPr>
        <w:t>Livak</w:t>
      </w:r>
      <w:proofErr w:type="spellEnd"/>
      <w:r w:rsidRPr="002B4E98">
        <w:rPr>
          <w:rStyle w:val="Hyperlink"/>
          <w:sz w:val="18"/>
          <w:szCs w:val="18"/>
        </w:rPr>
        <w:t xml:space="preserve"> KJ, </w:t>
      </w:r>
      <w:proofErr w:type="spellStart"/>
      <w:r w:rsidRPr="002B4E98">
        <w:rPr>
          <w:rStyle w:val="Hyperlink"/>
          <w:sz w:val="18"/>
          <w:szCs w:val="18"/>
        </w:rPr>
        <w:t>Schmittgen</w:t>
      </w:r>
      <w:proofErr w:type="spellEnd"/>
      <w:r w:rsidRPr="002B4E98">
        <w:rPr>
          <w:rStyle w:val="Hyperlink"/>
          <w:sz w:val="18"/>
          <w:szCs w:val="18"/>
        </w:rPr>
        <w:t xml:space="preserve"> TD. 2001.. Methods 25:402–408</w:t>
      </w:r>
      <w:r w:rsidRPr="002B4E98">
        <w:rPr>
          <w:sz w:val="18"/>
          <w:szCs w:val="18"/>
        </w:rPr>
        <w:fldChar w:fldCharType="end"/>
      </w:r>
      <w:r w:rsidRPr="002B4E98">
        <w:rPr>
          <w:sz w:val="18"/>
          <w:szCs w:val="18"/>
        </w:rPr>
        <w:t>.</w:t>
      </w:r>
    </w:p>
    <w:p w14:paraId="71C9613E" w14:textId="508731B8" w:rsidR="00727E54" w:rsidRPr="002B4E98" w:rsidRDefault="00727E54" w:rsidP="002B4E98">
      <w:pPr>
        <w:pStyle w:val="MDPI71References"/>
        <w:adjustRightInd w:val="0"/>
        <w:snapToGrid w:val="0"/>
        <w:ind w:left="425" w:hanging="425"/>
        <w:rPr>
          <w:sz w:val="18"/>
          <w:szCs w:val="18"/>
        </w:rPr>
      </w:pPr>
      <w:bookmarkStart w:id="75" w:name="ref-Sherman2022"/>
      <w:bookmarkEnd w:id="74"/>
      <w:r w:rsidRPr="002B4E98">
        <w:rPr>
          <w:sz w:val="18"/>
          <w:szCs w:val="18"/>
        </w:rPr>
        <w:t xml:space="preserve">Sherman BT, Hao M, Qiu J, Jiao X, </w:t>
      </w:r>
      <w:proofErr w:type="spellStart"/>
      <w:r w:rsidRPr="002B4E98">
        <w:rPr>
          <w:sz w:val="18"/>
          <w:szCs w:val="18"/>
        </w:rPr>
        <w:t>Baseler</w:t>
      </w:r>
      <w:proofErr w:type="spellEnd"/>
      <w:r w:rsidRPr="002B4E98">
        <w:rPr>
          <w:sz w:val="18"/>
          <w:szCs w:val="18"/>
        </w:rPr>
        <w:t xml:space="preserve"> MW, Lane HC, </w:t>
      </w:r>
      <w:proofErr w:type="spellStart"/>
      <w:r w:rsidRPr="002B4E98">
        <w:rPr>
          <w:sz w:val="18"/>
          <w:szCs w:val="18"/>
        </w:rPr>
        <w:t>Imamichi</w:t>
      </w:r>
      <w:proofErr w:type="spellEnd"/>
      <w:r w:rsidRPr="002B4E98">
        <w:rPr>
          <w:sz w:val="18"/>
          <w:szCs w:val="18"/>
        </w:rPr>
        <w:t xml:space="preserve"> T, Chang W. 2022. </w:t>
      </w:r>
      <w:hyperlink r:id="rId41">
        <w:r w:rsidRPr="002B4E98">
          <w:rPr>
            <w:rStyle w:val="Hyperlink"/>
            <w:sz w:val="18"/>
            <w:szCs w:val="18"/>
          </w:rPr>
          <w:t>DAVID: A web server for functional enrichment analysis and functional annotation of gene lists (2021 update)</w:t>
        </w:r>
      </w:hyperlink>
      <w:r w:rsidRPr="002B4E98">
        <w:rPr>
          <w:sz w:val="18"/>
          <w:szCs w:val="18"/>
        </w:rPr>
        <w:t xml:space="preserve">. Nucleic Acids Research </w:t>
      </w:r>
      <w:proofErr w:type="gramStart"/>
      <w:r w:rsidRPr="002B4E98">
        <w:rPr>
          <w:sz w:val="18"/>
          <w:szCs w:val="18"/>
        </w:rPr>
        <w:t>50:W</w:t>
      </w:r>
      <w:proofErr w:type="gramEnd"/>
      <w:r w:rsidRPr="002B4E98">
        <w:rPr>
          <w:sz w:val="18"/>
          <w:szCs w:val="18"/>
        </w:rPr>
        <w:t>216–W221.</w:t>
      </w:r>
    </w:p>
    <w:p w14:paraId="55A47F55" w14:textId="6D8B3E2D" w:rsidR="00727E54" w:rsidRPr="002B4E98" w:rsidRDefault="00727E54" w:rsidP="002B4E98">
      <w:pPr>
        <w:pStyle w:val="MDPI71References"/>
        <w:adjustRightInd w:val="0"/>
        <w:snapToGrid w:val="0"/>
        <w:ind w:left="425" w:hanging="425"/>
        <w:rPr>
          <w:sz w:val="18"/>
          <w:szCs w:val="18"/>
        </w:rPr>
      </w:pPr>
      <w:bookmarkStart w:id="76" w:name="ref-Saunders1993"/>
      <w:bookmarkEnd w:id="75"/>
      <w:r w:rsidRPr="002B4E98">
        <w:rPr>
          <w:sz w:val="18"/>
          <w:szCs w:val="18"/>
        </w:rPr>
        <w:t xml:space="preserve">Saunders GK, Pierson FW, Hurk JV van den. 1993. </w:t>
      </w:r>
      <w:hyperlink r:id="rId42">
        <w:proofErr w:type="spellStart"/>
        <w:r w:rsidRPr="002B4E98">
          <w:rPr>
            <w:rStyle w:val="Hyperlink"/>
            <w:sz w:val="18"/>
            <w:szCs w:val="18"/>
          </w:rPr>
          <w:t>Haemorhagic</w:t>
        </w:r>
        <w:proofErr w:type="spellEnd"/>
        <w:r w:rsidRPr="002B4E98">
          <w:rPr>
            <w:rStyle w:val="Hyperlink"/>
            <w:sz w:val="18"/>
            <w:szCs w:val="18"/>
          </w:rPr>
          <w:t xml:space="preserve"> enteritis virus infection in turkeys: A comparison of virulent and avirulent virus infections, and a proposed pathogenesis</w:t>
        </w:r>
      </w:hyperlink>
      <w:r w:rsidRPr="002B4E98">
        <w:rPr>
          <w:sz w:val="18"/>
          <w:szCs w:val="18"/>
        </w:rPr>
        <w:t>. Avian Pathology 22:47–58.</w:t>
      </w:r>
    </w:p>
    <w:p w14:paraId="22B5CACE" w14:textId="11DD387D" w:rsidR="00727E54" w:rsidRPr="002B4E98" w:rsidRDefault="00727E54" w:rsidP="002B4E98">
      <w:pPr>
        <w:pStyle w:val="MDPI71References"/>
        <w:adjustRightInd w:val="0"/>
        <w:snapToGrid w:val="0"/>
        <w:ind w:left="425" w:hanging="425"/>
        <w:rPr>
          <w:sz w:val="18"/>
          <w:szCs w:val="18"/>
        </w:rPr>
      </w:pPr>
      <w:bookmarkStart w:id="77" w:name="ref-Barber2001"/>
      <w:bookmarkEnd w:id="76"/>
      <w:r w:rsidRPr="002B4E98">
        <w:rPr>
          <w:sz w:val="18"/>
          <w:szCs w:val="18"/>
        </w:rPr>
        <w:t xml:space="preserve">Barber GN. 2001. </w:t>
      </w:r>
      <w:hyperlink r:id="rId43">
        <w:r w:rsidRPr="002B4E98">
          <w:rPr>
            <w:rStyle w:val="Hyperlink"/>
            <w:sz w:val="18"/>
            <w:szCs w:val="18"/>
          </w:rPr>
          <w:t>Host defense, viruses and apoptosis</w:t>
        </w:r>
      </w:hyperlink>
      <w:r w:rsidRPr="002B4E98">
        <w:rPr>
          <w:sz w:val="18"/>
          <w:szCs w:val="18"/>
        </w:rPr>
        <w:t>. Cell Death &amp;amp; Differentiation 8:113–126.</w:t>
      </w:r>
    </w:p>
    <w:p w14:paraId="3331FC08" w14:textId="6ECCDBDD" w:rsidR="00727E54" w:rsidRPr="002B4E98" w:rsidRDefault="00727E54" w:rsidP="002B4E98">
      <w:pPr>
        <w:pStyle w:val="MDPI71References"/>
        <w:adjustRightInd w:val="0"/>
        <w:snapToGrid w:val="0"/>
        <w:ind w:left="425" w:hanging="425"/>
        <w:rPr>
          <w:sz w:val="18"/>
          <w:szCs w:val="18"/>
        </w:rPr>
      </w:pPr>
      <w:bookmarkStart w:id="78" w:name="ref-Hardwick1997"/>
      <w:bookmarkEnd w:id="77"/>
      <w:r w:rsidRPr="002B4E98">
        <w:rPr>
          <w:sz w:val="18"/>
          <w:szCs w:val="18"/>
        </w:rPr>
        <w:t xml:space="preserve">Hardwick JM. 1997. </w:t>
      </w:r>
      <w:hyperlink r:id="rId44">
        <w:r w:rsidRPr="002B4E98">
          <w:rPr>
            <w:rStyle w:val="Hyperlink"/>
            <w:sz w:val="18"/>
            <w:szCs w:val="18"/>
          </w:rPr>
          <w:t>Virus-induced apoptosis</w:t>
        </w:r>
      </w:hyperlink>
      <w:r w:rsidRPr="002B4E98">
        <w:rPr>
          <w:sz w:val="18"/>
          <w:szCs w:val="18"/>
        </w:rPr>
        <w:t xml:space="preserve">, p. 295–336. </w:t>
      </w:r>
      <w:r w:rsidRPr="002B4E98">
        <w:rPr>
          <w:i/>
          <w:iCs/>
          <w:sz w:val="18"/>
          <w:szCs w:val="18"/>
        </w:rPr>
        <w:t>In</w:t>
      </w:r>
      <w:r w:rsidRPr="002B4E98">
        <w:rPr>
          <w:sz w:val="18"/>
          <w:szCs w:val="18"/>
        </w:rPr>
        <w:t xml:space="preserve"> </w:t>
      </w:r>
      <w:proofErr w:type="spellStart"/>
      <w:r w:rsidRPr="002B4E98">
        <w:rPr>
          <w:sz w:val="18"/>
          <w:szCs w:val="18"/>
        </w:rPr>
        <w:t>Apoptosls</w:t>
      </w:r>
      <w:proofErr w:type="spellEnd"/>
      <w:r w:rsidRPr="002B4E98">
        <w:rPr>
          <w:sz w:val="18"/>
          <w:szCs w:val="18"/>
        </w:rPr>
        <w:t xml:space="preserve"> - pharmacological implications and therapeutic opportunities. Elsevier.</w:t>
      </w:r>
    </w:p>
    <w:p w14:paraId="1F9E856B" w14:textId="441B9FED" w:rsidR="00727E54" w:rsidRPr="002B4E98" w:rsidRDefault="00727E54" w:rsidP="002B4E98">
      <w:pPr>
        <w:pStyle w:val="MDPI71References"/>
        <w:adjustRightInd w:val="0"/>
        <w:snapToGrid w:val="0"/>
        <w:ind w:left="425" w:hanging="425"/>
        <w:rPr>
          <w:sz w:val="18"/>
          <w:szCs w:val="18"/>
        </w:rPr>
      </w:pPr>
      <w:bookmarkStart w:id="79" w:name="ref-Verburg2022"/>
      <w:bookmarkEnd w:id="78"/>
      <w:r w:rsidRPr="002B4E98">
        <w:rPr>
          <w:sz w:val="18"/>
          <w:szCs w:val="18"/>
        </w:rPr>
        <w:t xml:space="preserve">Verburg SG, </w:t>
      </w:r>
      <w:proofErr w:type="spellStart"/>
      <w:r w:rsidRPr="002B4E98">
        <w:rPr>
          <w:sz w:val="18"/>
          <w:szCs w:val="18"/>
        </w:rPr>
        <w:t>Lelievre</w:t>
      </w:r>
      <w:proofErr w:type="spellEnd"/>
      <w:r w:rsidRPr="002B4E98">
        <w:rPr>
          <w:sz w:val="18"/>
          <w:szCs w:val="18"/>
        </w:rPr>
        <w:t xml:space="preserve"> RM, Westerveld MJ, </w:t>
      </w:r>
      <w:proofErr w:type="spellStart"/>
      <w:r w:rsidRPr="002B4E98">
        <w:rPr>
          <w:sz w:val="18"/>
          <w:szCs w:val="18"/>
        </w:rPr>
        <w:t>Inkol</w:t>
      </w:r>
      <w:proofErr w:type="spellEnd"/>
      <w:r w:rsidRPr="002B4E98">
        <w:rPr>
          <w:sz w:val="18"/>
          <w:szCs w:val="18"/>
        </w:rPr>
        <w:t xml:space="preserve"> JM, Sun YL, </w:t>
      </w:r>
      <w:proofErr w:type="spellStart"/>
      <w:r w:rsidRPr="002B4E98">
        <w:rPr>
          <w:sz w:val="18"/>
          <w:szCs w:val="18"/>
        </w:rPr>
        <w:t>Workenhe</w:t>
      </w:r>
      <w:proofErr w:type="spellEnd"/>
      <w:r w:rsidRPr="002B4E98">
        <w:rPr>
          <w:sz w:val="18"/>
          <w:szCs w:val="18"/>
        </w:rPr>
        <w:t xml:space="preserve"> ST. 2022. </w:t>
      </w:r>
      <w:hyperlink r:id="rId45">
        <w:r w:rsidRPr="002B4E98">
          <w:rPr>
            <w:rStyle w:val="Hyperlink"/>
            <w:sz w:val="18"/>
            <w:szCs w:val="18"/>
          </w:rPr>
          <w:t>Viral-mediated activation and inhibition of programmed cell death</w:t>
        </w:r>
      </w:hyperlink>
      <w:r w:rsidRPr="002B4E98">
        <w:rPr>
          <w:sz w:val="18"/>
          <w:szCs w:val="18"/>
        </w:rPr>
        <w:t xml:space="preserve">. PLOS Pathogens </w:t>
      </w:r>
      <w:proofErr w:type="gramStart"/>
      <w:r w:rsidRPr="002B4E98">
        <w:rPr>
          <w:sz w:val="18"/>
          <w:szCs w:val="18"/>
        </w:rPr>
        <w:t>18:e</w:t>
      </w:r>
      <w:proofErr w:type="gramEnd"/>
      <w:r w:rsidRPr="002B4E98">
        <w:rPr>
          <w:sz w:val="18"/>
          <w:szCs w:val="18"/>
        </w:rPr>
        <w:t>1010718.</w:t>
      </w:r>
    </w:p>
    <w:p w14:paraId="1F710A6D" w14:textId="72D31DA3" w:rsidR="00727E54" w:rsidRPr="002B4E98" w:rsidRDefault="00727E54" w:rsidP="002B4E98">
      <w:pPr>
        <w:pStyle w:val="MDPI71References"/>
        <w:adjustRightInd w:val="0"/>
        <w:snapToGrid w:val="0"/>
        <w:ind w:left="425" w:hanging="425"/>
        <w:rPr>
          <w:sz w:val="18"/>
          <w:szCs w:val="18"/>
        </w:rPr>
      </w:pPr>
      <w:bookmarkStart w:id="80" w:name="ref-Zhao2012"/>
      <w:bookmarkEnd w:id="79"/>
      <w:r w:rsidRPr="002B4E98">
        <w:rPr>
          <w:sz w:val="18"/>
          <w:szCs w:val="18"/>
        </w:rPr>
        <w:t xml:space="preserve">Zhao H, </w:t>
      </w:r>
      <w:proofErr w:type="spellStart"/>
      <w:r w:rsidRPr="002B4E98">
        <w:rPr>
          <w:sz w:val="18"/>
          <w:szCs w:val="18"/>
        </w:rPr>
        <w:t>Dahlö</w:t>
      </w:r>
      <w:proofErr w:type="spellEnd"/>
      <w:r w:rsidRPr="002B4E98">
        <w:rPr>
          <w:sz w:val="18"/>
          <w:szCs w:val="18"/>
        </w:rPr>
        <w:t xml:space="preserve"> M, Isaksson A, </w:t>
      </w:r>
      <w:proofErr w:type="spellStart"/>
      <w:r w:rsidRPr="002B4E98">
        <w:rPr>
          <w:sz w:val="18"/>
          <w:szCs w:val="18"/>
        </w:rPr>
        <w:t>Syvänen</w:t>
      </w:r>
      <w:proofErr w:type="spellEnd"/>
      <w:r w:rsidRPr="002B4E98">
        <w:rPr>
          <w:sz w:val="18"/>
          <w:szCs w:val="18"/>
        </w:rPr>
        <w:t xml:space="preserve"> A-C, Pettersson U. 2012. </w:t>
      </w:r>
      <w:hyperlink r:id="rId46">
        <w:r w:rsidRPr="002B4E98">
          <w:rPr>
            <w:rStyle w:val="Hyperlink"/>
            <w:sz w:val="18"/>
            <w:szCs w:val="18"/>
          </w:rPr>
          <w:t>The transcriptome of the a</w:t>
        </w:r>
        <w:r w:rsidRPr="002B4E98">
          <w:rPr>
            <w:rStyle w:val="Hyperlink"/>
            <w:sz w:val="18"/>
            <w:szCs w:val="18"/>
          </w:rPr>
          <w:t>d</w:t>
        </w:r>
        <w:r w:rsidRPr="002B4E98">
          <w:rPr>
            <w:rStyle w:val="Hyperlink"/>
            <w:sz w:val="18"/>
            <w:szCs w:val="18"/>
          </w:rPr>
          <w:t>enovirus infected cell</w:t>
        </w:r>
      </w:hyperlink>
      <w:r w:rsidRPr="002B4E98">
        <w:rPr>
          <w:sz w:val="18"/>
          <w:szCs w:val="18"/>
        </w:rPr>
        <w:t>. Virology 424:115–128.</w:t>
      </w:r>
    </w:p>
    <w:p w14:paraId="4EA9C60C" w14:textId="2824EE8D" w:rsidR="00727E54" w:rsidRPr="002B4E98" w:rsidRDefault="00727E54" w:rsidP="002B4E98">
      <w:pPr>
        <w:pStyle w:val="MDPI71References"/>
        <w:adjustRightInd w:val="0"/>
        <w:snapToGrid w:val="0"/>
        <w:ind w:left="425" w:hanging="425"/>
        <w:rPr>
          <w:sz w:val="18"/>
          <w:szCs w:val="18"/>
        </w:rPr>
      </w:pPr>
      <w:bookmarkStart w:id="81" w:name="ref-Guimet2016"/>
      <w:bookmarkEnd w:id="80"/>
      <w:proofErr w:type="spellStart"/>
      <w:r w:rsidRPr="002B4E98">
        <w:rPr>
          <w:sz w:val="18"/>
          <w:szCs w:val="18"/>
        </w:rPr>
        <w:t>Guimet</w:t>
      </w:r>
      <w:proofErr w:type="spellEnd"/>
      <w:r w:rsidRPr="002B4E98">
        <w:rPr>
          <w:sz w:val="18"/>
          <w:szCs w:val="18"/>
        </w:rPr>
        <w:t xml:space="preserve"> D, Hearing P. 2016. </w:t>
      </w:r>
      <w:hyperlink r:id="rId47">
        <w:r w:rsidRPr="002B4E98">
          <w:rPr>
            <w:rStyle w:val="Hyperlink"/>
            <w:sz w:val="18"/>
            <w:szCs w:val="18"/>
          </w:rPr>
          <w:t>Adenovirus replication</w:t>
        </w:r>
      </w:hyperlink>
      <w:r w:rsidRPr="002B4E98">
        <w:rPr>
          <w:sz w:val="18"/>
          <w:szCs w:val="18"/>
        </w:rPr>
        <w:t xml:space="preserve">, p. 59–84. </w:t>
      </w:r>
      <w:r w:rsidRPr="002B4E98">
        <w:rPr>
          <w:i/>
          <w:iCs/>
          <w:sz w:val="18"/>
          <w:szCs w:val="18"/>
        </w:rPr>
        <w:t>In</w:t>
      </w:r>
      <w:r w:rsidRPr="002B4E98">
        <w:rPr>
          <w:sz w:val="18"/>
          <w:szCs w:val="18"/>
        </w:rPr>
        <w:t xml:space="preserve"> Adenoviral vectors for gene therapy. Elsevier.</w:t>
      </w:r>
    </w:p>
    <w:p w14:paraId="621F9B04" w14:textId="2BE06646" w:rsidR="00727E54" w:rsidRPr="002B4E98" w:rsidRDefault="00727E54" w:rsidP="002B4E98">
      <w:pPr>
        <w:pStyle w:val="MDPI71References"/>
        <w:adjustRightInd w:val="0"/>
        <w:snapToGrid w:val="0"/>
        <w:ind w:left="425" w:hanging="425"/>
        <w:rPr>
          <w:sz w:val="18"/>
          <w:szCs w:val="18"/>
        </w:rPr>
      </w:pPr>
      <w:bookmarkStart w:id="82" w:name="ref-Roos2006"/>
      <w:bookmarkEnd w:id="81"/>
      <w:proofErr w:type="spellStart"/>
      <w:r w:rsidRPr="002B4E98">
        <w:rPr>
          <w:sz w:val="18"/>
          <w:szCs w:val="18"/>
        </w:rPr>
        <w:t>Roos</w:t>
      </w:r>
      <w:proofErr w:type="spellEnd"/>
      <w:r w:rsidRPr="002B4E98">
        <w:rPr>
          <w:sz w:val="18"/>
          <w:szCs w:val="18"/>
        </w:rPr>
        <w:t xml:space="preserve"> WP, </w:t>
      </w:r>
      <w:proofErr w:type="spellStart"/>
      <w:r w:rsidRPr="002B4E98">
        <w:rPr>
          <w:sz w:val="18"/>
          <w:szCs w:val="18"/>
        </w:rPr>
        <w:t>Kaina</w:t>
      </w:r>
      <w:proofErr w:type="spellEnd"/>
      <w:r w:rsidRPr="002B4E98">
        <w:rPr>
          <w:sz w:val="18"/>
          <w:szCs w:val="18"/>
        </w:rPr>
        <w:t xml:space="preserve"> B. 2006. </w:t>
      </w:r>
      <w:hyperlink r:id="rId48">
        <w:r w:rsidRPr="002B4E98">
          <w:rPr>
            <w:rStyle w:val="Hyperlink"/>
            <w:sz w:val="18"/>
            <w:szCs w:val="18"/>
          </w:rPr>
          <w:t>DNA damage-induced cell death by apoptosis</w:t>
        </w:r>
      </w:hyperlink>
      <w:r w:rsidRPr="002B4E98">
        <w:rPr>
          <w:sz w:val="18"/>
          <w:szCs w:val="18"/>
        </w:rPr>
        <w:t>. Trends in Molecular Medicine 12:440–450.</w:t>
      </w:r>
    </w:p>
    <w:p w14:paraId="718ACE6E" w14:textId="5AC0571B" w:rsidR="00727E54" w:rsidRPr="002B4E98" w:rsidRDefault="00727E54" w:rsidP="002B4E98">
      <w:pPr>
        <w:pStyle w:val="MDPI71References"/>
        <w:adjustRightInd w:val="0"/>
        <w:snapToGrid w:val="0"/>
        <w:ind w:left="425" w:hanging="425"/>
        <w:rPr>
          <w:sz w:val="18"/>
          <w:szCs w:val="18"/>
        </w:rPr>
      </w:pPr>
      <w:bookmarkStart w:id="83" w:name="ref-Martin1993"/>
      <w:bookmarkEnd w:id="82"/>
      <w:r w:rsidRPr="002B4E98">
        <w:rPr>
          <w:sz w:val="18"/>
          <w:szCs w:val="18"/>
        </w:rPr>
        <w:t xml:space="preserve">Martin SJ. 1993. </w:t>
      </w:r>
      <w:hyperlink r:id="rId49">
        <w:r w:rsidRPr="002B4E98">
          <w:rPr>
            <w:rStyle w:val="Hyperlink"/>
            <w:sz w:val="18"/>
            <w:szCs w:val="18"/>
          </w:rPr>
          <w:t>Protein or RNA synthesis inhibition induces apoptosis of mature human CD4+ t cell blasts</w:t>
        </w:r>
      </w:hyperlink>
      <w:r w:rsidRPr="002B4E98">
        <w:rPr>
          <w:sz w:val="18"/>
          <w:szCs w:val="18"/>
        </w:rPr>
        <w:t>. Immunology Letters 35:125–134.</w:t>
      </w:r>
    </w:p>
    <w:p w14:paraId="751E33F7" w14:textId="1FDA922F" w:rsidR="00727E54" w:rsidRPr="002B4E98" w:rsidRDefault="00727E54" w:rsidP="002B4E98">
      <w:pPr>
        <w:pStyle w:val="MDPI71References"/>
        <w:adjustRightInd w:val="0"/>
        <w:snapToGrid w:val="0"/>
        <w:ind w:left="425" w:hanging="425"/>
        <w:rPr>
          <w:sz w:val="18"/>
          <w:szCs w:val="18"/>
        </w:rPr>
      </w:pPr>
      <w:bookmarkStart w:id="84" w:name="ref-Christianson2022"/>
      <w:bookmarkEnd w:id="83"/>
      <w:r w:rsidRPr="002B4E98">
        <w:rPr>
          <w:sz w:val="18"/>
          <w:szCs w:val="18"/>
        </w:rPr>
        <w:t xml:space="preserve">Christianson JC, Carvalho P. 2022. </w:t>
      </w:r>
      <w:hyperlink r:id="rId50">
        <w:r w:rsidRPr="002B4E98">
          <w:rPr>
            <w:rStyle w:val="Hyperlink"/>
            <w:sz w:val="18"/>
            <w:szCs w:val="18"/>
          </w:rPr>
          <w:t>Order through destruction: How ER‐associated protein degradation contributes to organelle homeostasis</w:t>
        </w:r>
      </w:hyperlink>
      <w:r w:rsidRPr="002B4E98">
        <w:rPr>
          <w:sz w:val="18"/>
          <w:szCs w:val="18"/>
        </w:rPr>
        <w:t>. The EMBO Journal 41.</w:t>
      </w:r>
    </w:p>
    <w:p w14:paraId="22BC7B0D" w14:textId="1F26D3B7" w:rsidR="00727E54" w:rsidRPr="002B4E98" w:rsidRDefault="00727E54" w:rsidP="002B4E98">
      <w:pPr>
        <w:pStyle w:val="MDPI71References"/>
        <w:adjustRightInd w:val="0"/>
        <w:snapToGrid w:val="0"/>
        <w:ind w:left="425" w:hanging="425"/>
        <w:rPr>
          <w:sz w:val="18"/>
          <w:szCs w:val="18"/>
        </w:rPr>
      </w:pPr>
      <w:bookmarkStart w:id="85" w:name="ref-vandenHurk1990"/>
      <w:bookmarkEnd w:id="84"/>
      <w:r w:rsidRPr="002B4E98">
        <w:rPr>
          <w:sz w:val="18"/>
          <w:szCs w:val="18"/>
        </w:rPr>
        <w:t xml:space="preserve">Hurk JV van den. 1990. </w:t>
      </w:r>
      <w:hyperlink r:id="rId51">
        <w:r w:rsidRPr="002B4E98">
          <w:rPr>
            <w:rStyle w:val="Hyperlink"/>
            <w:sz w:val="18"/>
            <w:szCs w:val="18"/>
          </w:rPr>
          <w:t>Propagation of group II avian adenoviruses in turkey and chicken leukocytes</w:t>
        </w:r>
      </w:hyperlink>
      <w:r w:rsidRPr="002B4E98">
        <w:rPr>
          <w:sz w:val="18"/>
          <w:szCs w:val="18"/>
        </w:rPr>
        <w:t>. Avian Diseases 34:12.</w:t>
      </w:r>
    </w:p>
    <w:p w14:paraId="33C95FFD" w14:textId="2F94E7A0" w:rsidR="00727E54" w:rsidRPr="002B4E98" w:rsidRDefault="00727E54" w:rsidP="002B4E98">
      <w:pPr>
        <w:pStyle w:val="MDPI71References"/>
        <w:adjustRightInd w:val="0"/>
        <w:snapToGrid w:val="0"/>
        <w:ind w:left="425" w:hanging="425"/>
        <w:rPr>
          <w:sz w:val="18"/>
          <w:szCs w:val="18"/>
        </w:rPr>
      </w:pPr>
      <w:bookmarkStart w:id="86" w:name="ref-Aboezz2019"/>
      <w:bookmarkEnd w:id="85"/>
      <w:proofErr w:type="spellStart"/>
      <w:r w:rsidRPr="002B4E98">
        <w:rPr>
          <w:sz w:val="18"/>
          <w:szCs w:val="18"/>
        </w:rPr>
        <w:t>Aboezz</w:t>
      </w:r>
      <w:proofErr w:type="spellEnd"/>
      <w:r w:rsidRPr="002B4E98">
        <w:rPr>
          <w:sz w:val="18"/>
          <w:szCs w:val="18"/>
        </w:rPr>
        <w:t xml:space="preserve"> ZR, </w:t>
      </w:r>
      <w:proofErr w:type="spellStart"/>
      <w:r w:rsidRPr="002B4E98">
        <w:rPr>
          <w:sz w:val="18"/>
          <w:szCs w:val="18"/>
        </w:rPr>
        <w:t>Mahsoub</w:t>
      </w:r>
      <w:proofErr w:type="spellEnd"/>
      <w:r w:rsidRPr="002B4E98">
        <w:rPr>
          <w:sz w:val="18"/>
          <w:szCs w:val="18"/>
        </w:rPr>
        <w:t xml:space="preserve"> HM, El-</w:t>
      </w:r>
      <w:proofErr w:type="spellStart"/>
      <w:r w:rsidRPr="002B4E98">
        <w:rPr>
          <w:sz w:val="18"/>
          <w:szCs w:val="18"/>
        </w:rPr>
        <w:t>Bagoury</w:t>
      </w:r>
      <w:proofErr w:type="spellEnd"/>
      <w:r w:rsidRPr="002B4E98">
        <w:rPr>
          <w:sz w:val="18"/>
          <w:szCs w:val="18"/>
        </w:rPr>
        <w:t xml:space="preserve"> G, Pierson FW. 2019. </w:t>
      </w:r>
      <w:hyperlink r:id="rId52">
        <w:r w:rsidRPr="002B4E98">
          <w:rPr>
            <w:rStyle w:val="Hyperlink"/>
            <w:sz w:val="18"/>
            <w:szCs w:val="18"/>
          </w:rPr>
          <w:t xml:space="preserve">In vitro growth kinetics and gene expression analysis of the turkey adenovirus 3, a </w:t>
        </w:r>
        <w:proofErr w:type="spellStart"/>
        <w:r w:rsidRPr="002B4E98">
          <w:rPr>
            <w:rStyle w:val="Hyperlink"/>
            <w:sz w:val="18"/>
            <w:szCs w:val="18"/>
          </w:rPr>
          <w:t>siadenovirus</w:t>
        </w:r>
        <w:proofErr w:type="spellEnd"/>
      </w:hyperlink>
      <w:r w:rsidRPr="002B4E98">
        <w:rPr>
          <w:sz w:val="18"/>
          <w:szCs w:val="18"/>
        </w:rPr>
        <w:t>. Virus Research 263:47–54.</w:t>
      </w:r>
    </w:p>
    <w:p w14:paraId="4F744493" w14:textId="7E86BE49" w:rsidR="00727E54" w:rsidRPr="002B4E98" w:rsidRDefault="00727E54" w:rsidP="002B4E98">
      <w:pPr>
        <w:pStyle w:val="MDPI71References"/>
        <w:adjustRightInd w:val="0"/>
        <w:snapToGrid w:val="0"/>
        <w:ind w:left="425" w:hanging="425"/>
        <w:rPr>
          <w:sz w:val="18"/>
          <w:szCs w:val="18"/>
        </w:rPr>
      </w:pPr>
      <w:bookmarkStart w:id="87" w:name="ref-Quaye2024"/>
      <w:bookmarkEnd w:id="86"/>
      <w:r w:rsidRPr="002B4E98">
        <w:rPr>
          <w:sz w:val="18"/>
          <w:szCs w:val="18"/>
        </w:rPr>
        <w:t xml:space="preserve">Quaye A, Pickett BE, Griffitts JS, Berges BK, Poole BD. 2024. </w:t>
      </w:r>
      <w:hyperlink r:id="rId53">
        <w:r w:rsidRPr="002B4E98">
          <w:rPr>
            <w:rStyle w:val="Hyperlink"/>
            <w:sz w:val="18"/>
            <w:szCs w:val="18"/>
          </w:rPr>
          <w:t>Characterizing the splice map of turkey hemorrhagic enteritis virus</w:t>
        </w:r>
      </w:hyperlink>
      <w:r w:rsidRPr="002B4E98">
        <w:rPr>
          <w:sz w:val="18"/>
          <w:szCs w:val="18"/>
        </w:rPr>
        <w:t>. Virology Journal 21.</w:t>
      </w:r>
    </w:p>
    <w:p w14:paraId="3A77A92C" w14:textId="123EFC92" w:rsidR="00727E54" w:rsidRPr="002B4E98" w:rsidRDefault="00727E54" w:rsidP="002B4E98">
      <w:pPr>
        <w:pStyle w:val="MDPI71References"/>
        <w:adjustRightInd w:val="0"/>
        <w:snapToGrid w:val="0"/>
        <w:ind w:left="425" w:hanging="425"/>
        <w:rPr>
          <w:sz w:val="18"/>
          <w:szCs w:val="18"/>
        </w:rPr>
      </w:pPr>
      <w:bookmarkStart w:id="88" w:name="ref-Fribley2009"/>
      <w:bookmarkEnd w:id="87"/>
      <w:proofErr w:type="spellStart"/>
      <w:r w:rsidRPr="002B4E98">
        <w:rPr>
          <w:sz w:val="18"/>
          <w:szCs w:val="18"/>
        </w:rPr>
        <w:t>Fribley</w:t>
      </w:r>
      <w:proofErr w:type="spellEnd"/>
      <w:r w:rsidRPr="002B4E98">
        <w:rPr>
          <w:sz w:val="18"/>
          <w:szCs w:val="18"/>
        </w:rPr>
        <w:t xml:space="preserve"> A, Zhang K, Kaufman RJ. 2009. </w:t>
      </w:r>
      <w:hyperlink r:id="rId54">
        <w:r w:rsidRPr="002B4E98">
          <w:rPr>
            <w:rStyle w:val="Hyperlink"/>
            <w:sz w:val="18"/>
            <w:szCs w:val="18"/>
          </w:rPr>
          <w:t>Regulation of apoptosis by the unfolded protein response</w:t>
        </w:r>
      </w:hyperlink>
      <w:r w:rsidRPr="002B4E98">
        <w:rPr>
          <w:sz w:val="18"/>
          <w:szCs w:val="18"/>
        </w:rPr>
        <w:t xml:space="preserve">, p. 191–204. </w:t>
      </w:r>
      <w:r w:rsidRPr="002B4E98">
        <w:rPr>
          <w:i/>
          <w:iCs/>
          <w:sz w:val="18"/>
          <w:szCs w:val="18"/>
        </w:rPr>
        <w:t>In</w:t>
      </w:r>
      <w:r w:rsidRPr="002B4E98">
        <w:rPr>
          <w:sz w:val="18"/>
          <w:szCs w:val="18"/>
        </w:rPr>
        <w:t xml:space="preserve"> Apoptosis. Humana Press.</w:t>
      </w:r>
    </w:p>
    <w:p w14:paraId="1BA1DACC" w14:textId="156C1EDF" w:rsidR="00727E54" w:rsidRPr="002B4E98" w:rsidRDefault="00727E54" w:rsidP="002B4E98">
      <w:pPr>
        <w:pStyle w:val="MDPI71References"/>
        <w:adjustRightInd w:val="0"/>
        <w:snapToGrid w:val="0"/>
        <w:ind w:left="425" w:hanging="425"/>
        <w:rPr>
          <w:sz w:val="18"/>
          <w:szCs w:val="18"/>
        </w:rPr>
      </w:pPr>
      <w:bookmarkStart w:id="89" w:name="ref-Read2021"/>
      <w:bookmarkEnd w:id="88"/>
      <w:r w:rsidRPr="002B4E98">
        <w:rPr>
          <w:sz w:val="18"/>
          <w:szCs w:val="18"/>
        </w:rPr>
        <w:t xml:space="preserve">Read A, Schröder M. 2021. </w:t>
      </w:r>
      <w:hyperlink r:id="rId55">
        <w:r w:rsidRPr="002B4E98">
          <w:rPr>
            <w:rStyle w:val="Hyperlink"/>
            <w:sz w:val="18"/>
            <w:szCs w:val="18"/>
          </w:rPr>
          <w:t>The unfolded protein response: An overview</w:t>
        </w:r>
      </w:hyperlink>
      <w:r w:rsidRPr="002B4E98">
        <w:rPr>
          <w:sz w:val="18"/>
          <w:szCs w:val="18"/>
        </w:rPr>
        <w:t>. Biology 10:384.</w:t>
      </w:r>
      <w:bookmarkEnd w:id="47"/>
      <w:bookmarkEnd w:id="89"/>
    </w:p>
    <w:p w14:paraId="3E80EBBF" w14:textId="49B225A9" w:rsidR="00E56EF0" w:rsidRPr="002B4E98" w:rsidRDefault="002B4E98" w:rsidP="002B4E98">
      <w:pPr>
        <w:pStyle w:val="MDPI63notes"/>
      </w:pPr>
      <w:r w:rsidRPr="002B4E98">
        <w:rPr>
          <w:b/>
        </w:rPr>
        <w:lastRenderedPageBreak/>
        <w:t>Disclaimer/Publisher’s Note:</w:t>
      </w:r>
      <w:r w:rsidRPr="002B4E98">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56EF0" w:rsidRPr="002B4E98" w:rsidSect="007727A8">
      <w:headerReference w:type="even" r:id="rId56"/>
      <w:headerReference w:type="default" r:id="rId57"/>
      <w:footerReference w:type="default" r:id="rId58"/>
      <w:headerReference w:type="first" r:id="rId59"/>
      <w:footerReference w:type="first" r:id="rId6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954AB" w14:textId="77777777" w:rsidR="00382007" w:rsidRDefault="00382007">
      <w:pPr>
        <w:spacing w:line="240" w:lineRule="auto"/>
      </w:pPr>
      <w:r>
        <w:separator/>
      </w:r>
    </w:p>
  </w:endnote>
  <w:endnote w:type="continuationSeparator" w:id="0">
    <w:p w14:paraId="7A90C16C" w14:textId="77777777" w:rsidR="00382007" w:rsidRDefault="003820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DejaVu Sans">
    <w:altName w:val="Sylfaen"/>
    <w:panose1 w:val="020B0604020202020204"/>
    <w:charset w:val="00"/>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585FC" w14:textId="77777777" w:rsidR="00627F2D" w:rsidRPr="00CF0CC9" w:rsidRDefault="00627F2D" w:rsidP="00627F2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03260" w14:textId="77777777" w:rsidR="0064593A" w:rsidRDefault="0064593A" w:rsidP="001B0621">
    <w:pPr>
      <w:pBdr>
        <w:top w:val="single" w:sz="4" w:space="0" w:color="000000"/>
      </w:pBdr>
      <w:tabs>
        <w:tab w:val="right" w:pos="8844"/>
      </w:tabs>
      <w:adjustRightInd w:val="0"/>
      <w:snapToGrid w:val="0"/>
      <w:spacing w:before="480" w:line="100" w:lineRule="exact"/>
      <w:jc w:val="left"/>
      <w:rPr>
        <w:i/>
        <w:sz w:val="16"/>
        <w:szCs w:val="16"/>
      </w:rPr>
    </w:pPr>
  </w:p>
  <w:p w14:paraId="6E995B06" w14:textId="77777777" w:rsidR="00627F2D" w:rsidRPr="00372FCD" w:rsidRDefault="00627F2D" w:rsidP="006A192E">
    <w:pPr>
      <w:tabs>
        <w:tab w:val="right" w:pos="10466"/>
      </w:tabs>
      <w:adjustRightInd w:val="0"/>
      <w:snapToGrid w:val="0"/>
      <w:spacing w:line="240" w:lineRule="auto"/>
      <w:rPr>
        <w:sz w:val="16"/>
        <w:szCs w:val="16"/>
        <w:lang w:val="fr-CH"/>
      </w:rPr>
    </w:pPr>
    <w:r w:rsidRPr="00985EB1">
      <w:rPr>
        <w:i/>
        <w:sz w:val="16"/>
        <w:szCs w:val="16"/>
      </w:rPr>
      <w:t>Viruses</w:t>
    </w:r>
    <w:r>
      <w:rPr>
        <w:i/>
        <w:sz w:val="16"/>
        <w:szCs w:val="16"/>
      </w:rPr>
      <w:t xml:space="preserve"> </w:t>
    </w:r>
    <w:r w:rsidR="00AB596F">
      <w:rPr>
        <w:b/>
        <w:bCs/>
        <w:iCs/>
        <w:sz w:val="16"/>
        <w:szCs w:val="16"/>
      </w:rPr>
      <w:t>2025</w:t>
    </w:r>
    <w:r w:rsidR="00FD4509" w:rsidRPr="00FD4509">
      <w:rPr>
        <w:bCs/>
        <w:iCs/>
        <w:sz w:val="16"/>
        <w:szCs w:val="16"/>
      </w:rPr>
      <w:t>,</w:t>
    </w:r>
    <w:r w:rsidR="00AB596F">
      <w:rPr>
        <w:bCs/>
        <w:i/>
        <w:iCs/>
        <w:sz w:val="16"/>
        <w:szCs w:val="16"/>
      </w:rPr>
      <w:t xml:space="preserve"> 17</w:t>
    </w:r>
    <w:r w:rsidR="00FD4509" w:rsidRPr="00FD4509">
      <w:rPr>
        <w:bCs/>
        <w:iCs/>
        <w:sz w:val="16"/>
        <w:szCs w:val="16"/>
      </w:rPr>
      <w:t xml:space="preserve">, </w:t>
    </w:r>
    <w:r w:rsidR="00303F28">
      <w:rPr>
        <w:bCs/>
        <w:iCs/>
        <w:sz w:val="16"/>
        <w:szCs w:val="16"/>
      </w:rPr>
      <w:t>x</w:t>
    </w:r>
    <w:r w:rsidR="006A192E" w:rsidRPr="00372FCD">
      <w:rPr>
        <w:sz w:val="16"/>
        <w:szCs w:val="16"/>
        <w:lang w:val="fr-CH"/>
      </w:rPr>
      <w:tab/>
    </w:r>
    <w:r w:rsidR="00AB596F">
      <w:rPr>
        <w:sz w:val="16"/>
        <w:szCs w:val="16"/>
        <w:lang w:val="fr-CH"/>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D3C8F" w14:textId="77777777" w:rsidR="00382007" w:rsidRDefault="00382007">
      <w:pPr>
        <w:spacing w:line="240" w:lineRule="auto"/>
      </w:pPr>
      <w:r>
        <w:separator/>
      </w:r>
    </w:p>
  </w:footnote>
  <w:footnote w:type="continuationSeparator" w:id="0">
    <w:p w14:paraId="354565BE" w14:textId="77777777" w:rsidR="00382007" w:rsidRDefault="003820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6BB6A" w14:textId="77777777" w:rsidR="00627F2D" w:rsidRDefault="00627F2D" w:rsidP="00627F2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45781" w14:textId="77777777" w:rsidR="0064593A" w:rsidRPr="00AB596F" w:rsidRDefault="00627F2D" w:rsidP="006A192E">
    <w:pPr>
      <w:tabs>
        <w:tab w:val="right" w:pos="10466"/>
      </w:tabs>
      <w:adjustRightInd w:val="0"/>
      <w:snapToGrid w:val="0"/>
      <w:spacing w:line="240" w:lineRule="auto"/>
      <w:rPr>
        <w:sz w:val="16"/>
      </w:rPr>
    </w:pPr>
    <w:r>
      <w:rPr>
        <w:i/>
        <w:sz w:val="16"/>
      </w:rPr>
      <w:t xml:space="preserve">Viruses </w:t>
    </w:r>
    <w:r w:rsidR="00AB596F">
      <w:rPr>
        <w:b/>
        <w:sz w:val="16"/>
      </w:rPr>
      <w:t>2025</w:t>
    </w:r>
    <w:r w:rsidR="00FD4509" w:rsidRPr="00FD4509">
      <w:rPr>
        <w:sz w:val="16"/>
      </w:rPr>
      <w:t>,</w:t>
    </w:r>
    <w:r w:rsidR="00AB596F">
      <w:rPr>
        <w:i/>
        <w:sz w:val="16"/>
      </w:rPr>
      <w:t xml:space="preserve"> 17</w:t>
    </w:r>
    <w:r w:rsidR="00303F28">
      <w:rPr>
        <w:sz w:val="16"/>
      </w:rPr>
      <w:t xml:space="preserve">, x </w:t>
    </w:r>
    <w:r w:rsidR="00AB596F">
      <w:rPr>
        <w:sz w:val="16"/>
      </w:rPr>
      <w:t>FOR PEER REVIEW</w:t>
    </w:r>
    <w:r w:rsidR="00AB596F">
      <w:rPr>
        <w:sz w:val="16"/>
      </w:rPr>
      <w:ptab w:relativeTo="margin" w:alignment="right" w:leader="none"/>
    </w:r>
    <w:r w:rsidR="00AB596F">
      <w:rPr>
        <w:sz w:val="16"/>
      </w:rPr>
      <w:fldChar w:fldCharType="begin"/>
    </w:r>
    <w:r w:rsidR="00AB596F">
      <w:rPr>
        <w:sz w:val="16"/>
      </w:rPr>
      <w:instrText xml:space="preserve"> PAGE   \* MERGEFORMAT </w:instrText>
    </w:r>
    <w:r w:rsidR="00AB596F">
      <w:rPr>
        <w:sz w:val="16"/>
      </w:rPr>
      <w:fldChar w:fldCharType="separate"/>
    </w:r>
    <w:r w:rsidR="00AB596F">
      <w:rPr>
        <w:sz w:val="16"/>
      </w:rPr>
      <w:t>2</w:t>
    </w:r>
    <w:r w:rsidR="00AB596F">
      <w:rPr>
        <w:sz w:val="16"/>
      </w:rPr>
      <w:fldChar w:fldCharType="end"/>
    </w:r>
    <w:r w:rsidR="00AB596F">
      <w:rPr>
        <w:sz w:val="16"/>
      </w:rPr>
      <w:t xml:space="preserve"> of </w:t>
    </w:r>
    <w:r w:rsidR="00AB596F">
      <w:rPr>
        <w:sz w:val="16"/>
      </w:rPr>
      <w:fldChar w:fldCharType="begin"/>
    </w:r>
    <w:r w:rsidR="00AB596F">
      <w:rPr>
        <w:sz w:val="16"/>
      </w:rPr>
      <w:instrText xml:space="preserve"> NUMPAGES   \* MERGEFORMAT </w:instrText>
    </w:r>
    <w:r w:rsidR="00AB596F">
      <w:rPr>
        <w:sz w:val="16"/>
      </w:rPr>
      <w:fldChar w:fldCharType="separate"/>
    </w:r>
    <w:r w:rsidR="00AB596F">
      <w:rPr>
        <w:sz w:val="16"/>
      </w:rPr>
      <w:t>7</w:t>
    </w:r>
    <w:r w:rsidR="00AB596F">
      <w:rPr>
        <w:sz w:val="16"/>
      </w:rPr>
      <w:fldChar w:fldCharType="end"/>
    </w:r>
  </w:p>
  <w:p w14:paraId="0ABDADC2" w14:textId="77777777" w:rsidR="00627F2D" w:rsidRPr="00EE746E" w:rsidRDefault="00627F2D" w:rsidP="001B0621">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64593A" w:rsidRPr="006A192E" w14:paraId="1CE950DB" w14:textId="77777777" w:rsidTr="004056D9">
      <w:trPr>
        <w:trHeight w:val="686"/>
      </w:trPr>
      <w:tc>
        <w:tcPr>
          <w:tcW w:w="3679" w:type="dxa"/>
          <w:shd w:val="clear" w:color="auto" w:fill="auto"/>
          <w:vAlign w:val="center"/>
        </w:tcPr>
        <w:p w14:paraId="09939A05" w14:textId="77777777" w:rsidR="0064593A" w:rsidRPr="00BD714A" w:rsidRDefault="00536D3D" w:rsidP="006A192E">
          <w:pPr>
            <w:pStyle w:val="Header"/>
            <w:pBdr>
              <w:bottom w:val="none" w:sz="0" w:space="0" w:color="auto"/>
            </w:pBdr>
            <w:jc w:val="left"/>
            <w:rPr>
              <w:rFonts w:eastAsia="DengXian"/>
              <w:b/>
              <w:bCs/>
            </w:rPr>
          </w:pPr>
          <w:r>
            <w:rPr>
              <w:rFonts w:eastAsia="DengXian"/>
              <w:b/>
              <w:bCs/>
              <w:noProof/>
            </w:rPr>
            <w:drawing>
              <wp:inline distT="0" distB="0" distL="0" distR="0" wp14:anchorId="5B9465BB" wp14:editId="670FA2C1">
                <wp:extent cx="1146930" cy="432000"/>
                <wp:effectExtent l="0" t="0" r="0" b="6350"/>
                <wp:docPr id="106915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7498" name=""/>
                        <pic:cNvPicPr/>
                      </pic:nvPicPr>
                      <pic:blipFill>
                        <a:blip r:embed="rId1"/>
                        <a:stretch>
                          <a:fillRect/>
                        </a:stretch>
                      </pic:blipFill>
                      <pic:spPr>
                        <a:xfrm>
                          <a:off x="0" y="0"/>
                          <a:ext cx="1146930" cy="432000"/>
                        </a:xfrm>
                        <a:prstGeom prst="rect">
                          <a:avLst/>
                        </a:prstGeom>
                      </pic:spPr>
                    </pic:pic>
                  </a:graphicData>
                </a:graphic>
              </wp:inline>
            </w:drawing>
          </w:r>
        </w:p>
      </w:tc>
      <w:tc>
        <w:tcPr>
          <w:tcW w:w="4535" w:type="dxa"/>
          <w:shd w:val="clear" w:color="auto" w:fill="auto"/>
          <w:vAlign w:val="center"/>
        </w:tcPr>
        <w:p w14:paraId="7E88648A" w14:textId="77777777" w:rsidR="0064593A" w:rsidRPr="00BD714A" w:rsidRDefault="0064593A" w:rsidP="006A192E">
          <w:pPr>
            <w:pStyle w:val="Header"/>
            <w:pBdr>
              <w:bottom w:val="none" w:sz="0" w:space="0" w:color="auto"/>
            </w:pBdr>
            <w:rPr>
              <w:rFonts w:eastAsia="DengXian"/>
              <w:b/>
              <w:bCs/>
            </w:rPr>
          </w:pPr>
        </w:p>
      </w:tc>
      <w:tc>
        <w:tcPr>
          <w:tcW w:w="2273" w:type="dxa"/>
          <w:shd w:val="clear" w:color="auto" w:fill="auto"/>
          <w:vAlign w:val="center"/>
        </w:tcPr>
        <w:p w14:paraId="51860136" w14:textId="77777777" w:rsidR="0064593A" w:rsidRPr="00BD714A" w:rsidRDefault="004056D9" w:rsidP="004056D9">
          <w:pPr>
            <w:pStyle w:val="Header"/>
            <w:pBdr>
              <w:bottom w:val="none" w:sz="0" w:space="0" w:color="auto"/>
            </w:pBdr>
            <w:jc w:val="right"/>
            <w:rPr>
              <w:rFonts w:eastAsia="DengXian"/>
              <w:b/>
              <w:bCs/>
            </w:rPr>
          </w:pPr>
          <w:r>
            <w:rPr>
              <w:rFonts w:eastAsia="DengXian"/>
              <w:b/>
              <w:bCs/>
              <w:noProof/>
            </w:rPr>
            <w:drawing>
              <wp:inline distT="0" distB="0" distL="0" distR="0" wp14:anchorId="5DE3AE90" wp14:editId="02ACAC19">
                <wp:extent cx="540000" cy="360000"/>
                <wp:effectExtent l="0" t="0" r="0" b="2540"/>
                <wp:docPr id="284899357" name="Picture 1"/>
                <wp:cNvGraphicFramePr/>
                <a:graphic xmlns:a="http://schemas.openxmlformats.org/drawingml/2006/main">
                  <a:graphicData uri="http://schemas.openxmlformats.org/drawingml/2006/picture">
                    <pic:pic xmlns:pic="http://schemas.openxmlformats.org/drawingml/2006/picture">
                      <pic:nvPicPr>
                        <pic:cNvPr id="284899357" name=""/>
                        <pic:cNvPicPr/>
                      </pic:nvPicPr>
                      <pic:blipFill>
                        <a:blip r:embed="rId2"/>
                        <a:stretch>
                          <a:fillRect/>
                        </a:stretch>
                      </pic:blipFill>
                      <pic:spPr>
                        <a:xfrm>
                          <a:off x="0" y="0"/>
                          <a:ext cx="540000" cy="360000"/>
                        </a:xfrm>
                        <a:prstGeom prst="rect">
                          <a:avLst/>
                        </a:prstGeom>
                      </pic:spPr>
                    </pic:pic>
                  </a:graphicData>
                </a:graphic>
              </wp:inline>
            </w:drawing>
          </w:r>
        </w:p>
      </w:tc>
    </w:tr>
  </w:tbl>
  <w:p w14:paraId="3DCFAC0A" w14:textId="77777777" w:rsidR="00627F2D" w:rsidRPr="0064593A" w:rsidRDefault="00627F2D" w:rsidP="00AB596F">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B5F6105"/>
    <w:multiLevelType w:val="hybridMultilevel"/>
    <w:tmpl w:val="D81AD76E"/>
    <w:lvl w:ilvl="0" w:tplc="46405814">
      <w:start w:val="1"/>
      <w:numFmt w:val="decimal"/>
      <w:lvlRestart w:val="0"/>
      <w:pStyle w:val="MDPI71footnotes"/>
      <w:lvlText w:val="%1."/>
      <w:lvlJc w:val="left"/>
      <w:pPr>
        <w:ind w:left="425" w:hanging="425"/>
      </w:pPr>
      <w:rPr>
        <w:rFonts w:hint="default"/>
        <w:b w:val="0"/>
        <w:i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E748C"/>
    <w:multiLevelType w:val="hybridMultilevel"/>
    <w:tmpl w:val="0A781088"/>
    <w:lvl w:ilvl="0" w:tplc="F4FE485A">
      <w:start w:val="1"/>
      <w:numFmt w:val="decimal"/>
      <w:lvlText w:val="%1."/>
      <w:lvlJc w:val="left"/>
      <w:pPr>
        <w:ind w:left="876" w:hanging="5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468F5"/>
    <w:multiLevelType w:val="hybridMultilevel"/>
    <w:tmpl w:val="9DEA8644"/>
    <w:lvl w:ilvl="0" w:tplc="FCB41486">
      <w:start w:val="1"/>
      <w:numFmt w:val="decimal"/>
      <w:lvlRestart w:val="0"/>
      <w:pStyle w:val="MDPI8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16342858"/>
    <w:lvl w:ilvl="0" w:tplc="A1DAD826">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C95782"/>
    <w:multiLevelType w:val="hybridMultilevel"/>
    <w:tmpl w:val="4B04480E"/>
    <w:lvl w:ilvl="0" w:tplc="7A8CF0BE">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43624386"/>
    <w:multiLevelType w:val="hybridMultilevel"/>
    <w:tmpl w:val="6FDCB7B6"/>
    <w:lvl w:ilvl="0" w:tplc="7B2CA92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7986808E"/>
    <w:lvl w:ilvl="0" w:tplc="1E8AD564">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72248A5"/>
    <w:multiLevelType w:val="hybridMultilevel"/>
    <w:tmpl w:val="6BB46434"/>
    <w:lvl w:ilvl="0" w:tplc="90987D74">
      <w:start w:val="1"/>
      <w:numFmt w:val="decimal"/>
      <w:pStyle w:val="MDPI71References"/>
      <w:lvlText w:val="%1."/>
      <w:lvlJc w:val="left"/>
      <w:pPr>
        <w:ind w:left="720" w:hanging="360"/>
      </w:pPr>
      <w:rPr>
        <w:rFonts w:ascii="Palatino Linotype" w:hAnsi="Palatino Linotype" w:hint="default"/>
        <w:b w:val="0"/>
        <w:i w:val="0"/>
        <w:sz w:val="18"/>
        <w:szCs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E02121"/>
    <w:multiLevelType w:val="hybridMultilevel"/>
    <w:tmpl w:val="849618B6"/>
    <w:lvl w:ilvl="0" w:tplc="71065F9E">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5322106">
    <w:abstractNumId w:val="6"/>
  </w:num>
  <w:num w:numId="2" w16cid:durableId="1237591844">
    <w:abstractNumId w:val="10"/>
  </w:num>
  <w:num w:numId="3" w16cid:durableId="1478380488">
    <w:abstractNumId w:val="5"/>
  </w:num>
  <w:num w:numId="4" w16cid:durableId="8334902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39315235">
    <w:abstractNumId w:val="7"/>
  </w:num>
  <w:num w:numId="6" w16cid:durableId="312952688">
    <w:abstractNumId w:val="13"/>
  </w:num>
  <w:num w:numId="7" w16cid:durableId="861943558">
    <w:abstractNumId w:val="4"/>
  </w:num>
  <w:num w:numId="8" w16cid:durableId="812408522">
    <w:abstractNumId w:val="13"/>
  </w:num>
  <w:num w:numId="9" w16cid:durableId="1427535866">
    <w:abstractNumId w:val="4"/>
  </w:num>
  <w:num w:numId="10" w16cid:durableId="1106122880">
    <w:abstractNumId w:val="13"/>
  </w:num>
  <w:num w:numId="11" w16cid:durableId="2085911707">
    <w:abstractNumId w:val="4"/>
  </w:num>
  <w:num w:numId="12" w16cid:durableId="346062649">
    <w:abstractNumId w:val="16"/>
  </w:num>
  <w:num w:numId="13" w16cid:durableId="182405848">
    <w:abstractNumId w:val="13"/>
  </w:num>
  <w:num w:numId="14" w16cid:durableId="370686954">
    <w:abstractNumId w:val="4"/>
  </w:num>
  <w:num w:numId="15" w16cid:durableId="1566187189">
    <w:abstractNumId w:val="3"/>
  </w:num>
  <w:num w:numId="16" w16cid:durableId="1149397859">
    <w:abstractNumId w:val="12"/>
  </w:num>
  <w:num w:numId="17" w16cid:durableId="1980184612">
    <w:abstractNumId w:val="3"/>
  </w:num>
  <w:num w:numId="18" w16cid:durableId="1763842229">
    <w:abstractNumId w:val="13"/>
  </w:num>
  <w:num w:numId="19" w16cid:durableId="1486388461">
    <w:abstractNumId w:val="4"/>
  </w:num>
  <w:num w:numId="20" w16cid:durableId="1192645224">
    <w:abstractNumId w:val="3"/>
  </w:num>
  <w:num w:numId="21" w16cid:durableId="1055083929">
    <w:abstractNumId w:val="17"/>
  </w:num>
  <w:num w:numId="22" w16cid:durableId="189874499">
    <w:abstractNumId w:val="9"/>
  </w:num>
  <w:num w:numId="23" w16cid:durableId="687102076">
    <w:abstractNumId w:val="11"/>
  </w:num>
  <w:num w:numId="24" w16cid:durableId="1059129485">
    <w:abstractNumId w:val="0"/>
  </w:num>
  <w:num w:numId="25" w16cid:durableId="9139055">
    <w:abstractNumId w:val="8"/>
  </w:num>
  <w:num w:numId="26" w16cid:durableId="1843011354">
    <w:abstractNumId w:val="14"/>
  </w:num>
  <w:num w:numId="27" w16cid:durableId="199780288">
    <w:abstractNumId w:val="13"/>
  </w:num>
  <w:num w:numId="28" w16cid:durableId="2096433721">
    <w:abstractNumId w:val="4"/>
  </w:num>
  <w:num w:numId="29" w16cid:durableId="1815634548">
    <w:abstractNumId w:val="1"/>
  </w:num>
  <w:num w:numId="30" w16cid:durableId="1299804721">
    <w:abstractNumId w:val="3"/>
  </w:num>
  <w:num w:numId="31" w16cid:durableId="615134168">
    <w:abstractNumId w:val="1"/>
  </w:num>
  <w:num w:numId="32" w16cid:durableId="943734627">
    <w:abstractNumId w:val="15"/>
  </w:num>
  <w:num w:numId="33" w16cid:durableId="123628582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braham Quaye">
    <w15:presenceInfo w15:providerId="AD" w15:userId="S::aquaye@byu.edu::83b679be-3c24-487e-a041-351ae6ff47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E54"/>
    <w:rsid w:val="000065E7"/>
    <w:rsid w:val="00010251"/>
    <w:rsid w:val="00074384"/>
    <w:rsid w:val="000A115F"/>
    <w:rsid w:val="000B4C54"/>
    <w:rsid w:val="000D3C1B"/>
    <w:rsid w:val="000E3D33"/>
    <w:rsid w:val="000F2B0D"/>
    <w:rsid w:val="000F6AD1"/>
    <w:rsid w:val="0012041F"/>
    <w:rsid w:val="00133C04"/>
    <w:rsid w:val="00140123"/>
    <w:rsid w:val="001428F9"/>
    <w:rsid w:val="00164E0D"/>
    <w:rsid w:val="00181401"/>
    <w:rsid w:val="00181D69"/>
    <w:rsid w:val="00187182"/>
    <w:rsid w:val="0018782C"/>
    <w:rsid w:val="0019424C"/>
    <w:rsid w:val="00194891"/>
    <w:rsid w:val="001A3538"/>
    <w:rsid w:val="001B0621"/>
    <w:rsid w:val="001B558B"/>
    <w:rsid w:val="001D284B"/>
    <w:rsid w:val="001D5764"/>
    <w:rsid w:val="001D586F"/>
    <w:rsid w:val="001E2AEB"/>
    <w:rsid w:val="00201555"/>
    <w:rsid w:val="00212E47"/>
    <w:rsid w:val="00232A81"/>
    <w:rsid w:val="00274CF6"/>
    <w:rsid w:val="00276D2D"/>
    <w:rsid w:val="002845A9"/>
    <w:rsid w:val="002A00C5"/>
    <w:rsid w:val="002B4E98"/>
    <w:rsid w:val="002C41DB"/>
    <w:rsid w:val="002E0AFD"/>
    <w:rsid w:val="00300EE6"/>
    <w:rsid w:val="00303F28"/>
    <w:rsid w:val="00311C14"/>
    <w:rsid w:val="00326141"/>
    <w:rsid w:val="00340113"/>
    <w:rsid w:val="00345091"/>
    <w:rsid w:val="00345756"/>
    <w:rsid w:val="0034700F"/>
    <w:rsid w:val="00352574"/>
    <w:rsid w:val="00361DC8"/>
    <w:rsid w:val="00362F96"/>
    <w:rsid w:val="003706C1"/>
    <w:rsid w:val="00377885"/>
    <w:rsid w:val="00381836"/>
    <w:rsid w:val="00382007"/>
    <w:rsid w:val="00387E78"/>
    <w:rsid w:val="003A569E"/>
    <w:rsid w:val="003B4E9D"/>
    <w:rsid w:val="003B7E40"/>
    <w:rsid w:val="003D09A7"/>
    <w:rsid w:val="003D6F49"/>
    <w:rsid w:val="003E0DAD"/>
    <w:rsid w:val="003F1DBF"/>
    <w:rsid w:val="00400246"/>
    <w:rsid w:val="00401D30"/>
    <w:rsid w:val="004056D9"/>
    <w:rsid w:val="004202AB"/>
    <w:rsid w:val="0042732B"/>
    <w:rsid w:val="00474923"/>
    <w:rsid w:val="00476EB6"/>
    <w:rsid w:val="00481A01"/>
    <w:rsid w:val="0048579C"/>
    <w:rsid w:val="004A33DD"/>
    <w:rsid w:val="004A6F45"/>
    <w:rsid w:val="004E6A73"/>
    <w:rsid w:val="004F25AC"/>
    <w:rsid w:val="005105E8"/>
    <w:rsid w:val="00517FAE"/>
    <w:rsid w:val="0052679F"/>
    <w:rsid w:val="00532A09"/>
    <w:rsid w:val="00536D3D"/>
    <w:rsid w:val="005502A5"/>
    <w:rsid w:val="005503B2"/>
    <w:rsid w:val="00557069"/>
    <w:rsid w:val="00574719"/>
    <w:rsid w:val="005A675E"/>
    <w:rsid w:val="005B4477"/>
    <w:rsid w:val="005B792D"/>
    <w:rsid w:val="005C2237"/>
    <w:rsid w:val="005C79BB"/>
    <w:rsid w:val="005F2F2A"/>
    <w:rsid w:val="00605534"/>
    <w:rsid w:val="0062401A"/>
    <w:rsid w:val="00627F2D"/>
    <w:rsid w:val="0064593A"/>
    <w:rsid w:val="00656291"/>
    <w:rsid w:val="00676478"/>
    <w:rsid w:val="006901CB"/>
    <w:rsid w:val="00692393"/>
    <w:rsid w:val="006952D2"/>
    <w:rsid w:val="006A192E"/>
    <w:rsid w:val="006E6678"/>
    <w:rsid w:val="006F0822"/>
    <w:rsid w:val="006F6F27"/>
    <w:rsid w:val="00724714"/>
    <w:rsid w:val="00727E54"/>
    <w:rsid w:val="00761594"/>
    <w:rsid w:val="00770730"/>
    <w:rsid w:val="007727A8"/>
    <w:rsid w:val="00796FF4"/>
    <w:rsid w:val="0079732E"/>
    <w:rsid w:val="007B0A72"/>
    <w:rsid w:val="007B5A60"/>
    <w:rsid w:val="007B5BB5"/>
    <w:rsid w:val="007D4DD0"/>
    <w:rsid w:val="007D742A"/>
    <w:rsid w:val="007E5242"/>
    <w:rsid w:val="007E6B50"/>
    <w:rsid w:val="007F0935"/>
    <w:rsid w:val="007F7C8C"/>
    <w:rsid w:val="0086021E"/>
    <w:rsid w:val="0088201B"/>
    <w:rsid w:val="00886FD9"/>
    <w:rsid w:val="008B079D"/>
    <w:rsid w:val="008D460D"/>
    <w:rsid w:val="008F1164"/>
    <w:rsid w:val="008F46F4"/>
    <w:rsid w:val="00904E3D"/>
    <w:rsid w:val="00907F86"/>
    <w:rsid w:val="0092278D"/>
    <w:rsid w:val="00927B96"/>
    <w:rsid w:val="009403EA"/>
    <w:rsid w:val="0094248E"/>
    <w:rsid w:val="00943EB9"/>
    <w:rsid w:val="0095207C"/>
    <w:rsid w:val="00955600"/>
    <w:rsid w:val="00961D28"/>
    <w:rsid w:val="00985BC4"/>
    <w:rsid w:val="009B567C"/>
    <w:rsid w:val="009B6D0E"/>
    <w:rsid w:val="009D61CE"/>
    <w:rsid w:val="009E0C2B"/>
    <w:rsid w:val="009E6CB5"/>
    <w:rsid w:val="009F14D0"/>
    <w:rsid w:val="009F1C9B"/>
    <w:rsid w:val="009F70E6"/>
    <w:rsid w:val="00A04604"/>
    <w:rsid w:val="00A119D4"/>
    <w:rsid w:val="00A20043"/>
    <w:rsid w:val="00A21C8B"/>
    <w:rsid w:val="00A24322"/>
    <w:rsid w:val="00A271F1"/>
    <w:rsid w:val="00A31DE3"/>
    <w:rsid w:val="00A6656C"/>
    <w:rsid w:val="00A707B2"/>
    <w:rsid w:val="00A72D51"/>
    <w:rsid w:val="00A733C5"/>
    <w:rsid w:val="00A74C97"/>
    <w:rsid w:val="00A760E7"/>
    <w:rsid w:val="00A77441"/>
    <w:rsid w:val="00A81364"/>
    <w:rsid w:val="00AA041F"/>
    <w:rsid w:val="00AB242E"/>
    <w:rsid w:val="00AB596F"/>
    <w:rsid w:val="00AB7080"/>
    <w:rsid w:val="00AD2E39"/>
    <w:rsid w:val="00AE5CE9"/>
    <w:rsid w:val="00AF7607"/>
    <w:rsid w:val="00B10F69"/>
    <w:rsid w:val="00B14B94"/>
    <w:rsid w:val="00B212AA"/>
    <w:rsid w:val="00B21859"/>
    <w:rsid w:val="00B27557"/>
    <w:rsid w:val="00B469FD"/>
    <w:rsid w:val="00B4706E"/>
    <w:rsid w:val="00B63B97"/>
    <w:rsid w:val="00B7640F"/>
    <w:rsid w:val="00B85CD9"/>
    <w:rsid w:val="00B9647B"/>
    <w:rsid w:val="00BA05A2"/>
    <w:rsid w:val="00BD714A"/>
    <w:rsid w:val="00BE2CFD"/>
    <w:rsid w:val="00C14FDE"/>
    <w:rsid w:val="00C258B5"/>
    <w:rsid w:val="00C33FB4"/>
    <w:rsid w:val="00C41326"/>
    <w:rsid w:val="00C534F7"/>
    <w:rsid w:val="00C56DA0"/>
    <w:rsid w:val="00C56EB6"/>
    <w:rsid w:val="00C74FF9"/>
    <w:rsid w:val="00C75DC2"/>
    <w:rsid w:val="00C768A6"/>
    <w:rsid w:val="00C8627C"/>
    <w:rsid w:val="00C9450B"/>
    <w:rsid w:val="00C94B3D"/>
    <w:rsid w:val="00CA33D1"/>
    <w:rsid w:val="00CD648C"/>
    <w:rsid w:val="00CE0023"/>
    <w:rsid w:val="00CE33CF"/>
    <w:rsid w:val="00D12CC5"/>
    <w:rsid w:val="00D12E93"/>
    <w:rsid w:val="00D14CDD"/>
    <w:rsid w:val="00D32186"/>
    <w:rsid w:val="00D539E2"/>
    <w:rsid w:val="00D6288B"/>
    <w:rsid w:val="00D9536C"/>
    <w:rsid w:val="00DA3893"/>
    <w:rsid w:val="00DA5CF6"/>
    <w:rsid w:val="00DD0C0D"/>
    <w:rsid w:val="00DE2379"/>
    <w:rsid w:val="00E03967"/>
    <w:rsid w:val="00E5131B"/>
    <w:rsid w:val="00E5695E"/>
    <w:rsid w:val="00E56EF0"/>
    <w:rsid w:val="00E61152"/>
    <w:rsid w:val="00E65380"/>
    <w:rsid w:val="00E7028B"/>
    <w:rsid w:val="00E83552"/>
    <w:rsid w:val="00E96D33"/>
    <w:rsid w:val="00EA3FD7"/>
    <w:rsid w:val="00EA7426"/>
    <w:rsid w:val="00EB01C7"/>
    <w:rsid w:val="00EC06E3"/>
    <w:rsid w:val="00EC1F24"/>
    <w:rsid w:val="00EC70E9"/>
    <w:rsid w:val="00ED3A31"/>
    <w:rsid w:val="00EE51BA"/>
    <w:rsid w:val="00EE6BC7"/>
    <w:rsid w:val="00F0373A"/>
    <w:rsid w:val="00F04C76"/>
    <w:rsid w:val="00F07491"/>
    <w:rsid w:val="00F225E0"/>
    <w:rsid w:val="00F228AC"/>
    <w:rsid w:val="00F23FE1"/>
    <w:rsid w:val="00F50B43"/>
    <w:rsid w:val="00F513A2"/>
    <w:rsid w:val="00F540CE"/>
    <w:rsid w:val="00FC11F2"/>
    <w:rsid w:val="00FC3BAE"/>
    <w:rsid w:val="00FC4288"/>
    <w:rsid w:val="00FD4509"/>
    <w:rsid w:val="00FE6EEB"/>
    <w:rsid w:val="00FE7F32"/>
    <w:rsid w:val="00FF23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52F022"/>
  <w15:chartTrackingRefBased/>
  <w15:docId w15:val="{B20EEF1B-B7A1-4481-9C9F-B1DC1C1DA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EF0"/>
    <w:pPr>
      <w:spacing w:line="280" w:lineRule="atLeast"/>
      <w:jc w:val="both"/>
    </w:pPr>
    <w:rPr>
      <w:rFonts w:ascii="Palatino Linotype" w:hAnsi="Palatino Linotype"/>
      <w:color w:val="000000"/>
    </w:rPr>
  </w:style>
  <w:style w:type="paragraph" w:styleId="Heading1">
    <w:name w:val="heading 1"/>
    <w:basedOn w:val="Normal"/>
    <w:next w:val="BodyText"/>
    <w:link w:val="Heading1Char"/>
    <w:uiPriority w:val="9"/>
    <w:qFormat/>
    <w:rsid w:val="00727E54"/>
    <w:pPr>
      <w:keepNext/>
      <w:keepLines/>
      <w:spacing w:before="480" w:line="240" w:lineRule="auto"/>
      <w:jc w:val="left"/>
      <w:outlineLvl w:val="0"/>
    </w:pPr>
    <w:rPr>
      <w:rFonts w:ascii="Arial" w:eastAsiaTheme="majorEastAsia" w:hAnsi="Arial" w:cstheme="majorBidi"/>
      <w:b/>
      <w:bCs/>
      <w:color w:val="000000" w:themeColor="text1"/>
      <w:sz w:val="28"/>
      <w:szCs w:val="32"/>
      <w:lang w:eastAsia="en-US"/>
    </w:rPr>
  </w:style>
  <w:style w:type="paragraph" w:styleId="Heading2">
    <w:name w:val="heading 2"/>
    <w:basedOn w:val="Normal"/>
    <w:next w:val="BodyText"/>
    <w:link w:val="Heading2Char"/>
    <w:uiPriority w:val="9"/>
    <w:unhideWhenUsed/>
    <w:qFormat/>
    <w:rsid w:val="00727E54"/>
    <w:pPr>
      <w:keepNext/>
      <w:keepLines/>
      <w:spacing w:before="200" w:line="240" w:lineRule="auto"/>
      <w:jc w:val="left"/>
      <w:outlineLvl w:val="1"/>
    </w:pPr>
    <w:rPr>
      <w:rFonts w:ascii="Arial" w:eastAsiaTheme="majorEastAsia" w:hAnsi="Arial" w:cstheme="majorBidi"/>
      <w:b/>
      <w:bCs/>
      <w:color w:val="000000" w:themeColor="text1"/>
      <w:sz w:val="24"/>
      <w:szCs w:val="28"/>
      <w:lang w:eastAsia="en-US"/>
    </w:rPr>
  </w:style>
  <w:style w:type="paragraph" w:styleId="Heading3">
    <w:name w:val="heading 3"/>
    <w:basedOn w:val="Normal"/>
    <w:next w:val="BodyText"/>
    <w:link w:val="Heading3Char"/>
    <w:uiPriority w:val="9"/>
    <w:unhideWhenUsed/>
    <w:qFormat/>
    <w:rsid w:val="00727E54"/>
    <w:pPr>
      <w:keepNext/>
      <w:keepLines/>
      <w:spacing w:before="200" w:line="240" w:lineRule="auto"/>
      <w:jc w:val="left"/>
      <w:outlineLvl w:val="2"/>
    </w:pPr>
    <w:rPr>
      <w:rFonts w:ascii="Arial" w:eastAsiaTheme="majorEastAsia" w:hAnsi="Arial" w:cstheme="majorBidi"/>
      <w:b/>
      <w:bCs/>
      <w:color w:val="000000" w:themeColor="text1"/>
      <w:sz w:val="24"/>
      <w:szCs w:val="24"/>
      <w:lang w:eastAsia="en-US"/>
    </w:rPr>
  </w:style>
  <w:style w:type="paragraph" w:styleId="Heading4">
    <w:name w:val="heading 4"/>
    <w:basedOn w:val="Normal"/>
    <w:next w:val="BodyText"/>
    <w:link w:val="Heading4Char"/>
    <w:uiPriority w:val="9"/>
    <w:unhideWhenUsed/>
    <w:qFormat/>
    <w:rsid w:val="00727E54"/>
    <w:pPr>
      <w:keepNext/>
      <w:keepLines/>
      <w:spacing w:before="200" w:line="240" w:lineRule="auto"/>
      <w:jc w:val="left"/>
      <w:outlineLvl w:val="3"/>
    </w:pPr>
    <w:rPr>
      <w:rFonts w:asciiTheme="majorHAnsi" w:eastAsiaTheme="majorEastAsia" w:hAnsiTheme="majorHAnsi" w:cstheme="majorBidi"/>
      <w:bCs/>
      <w:i/>
      <w:color w:val="4472C4" w:themeColor="accent1"/>
      <w:sz w:val="24"/>
      <w:szCs w:val="24"/>
      <w:lang w:eastAsia="en-US"/>
    </w:rPr>
  </w:style>
  <w:style w:type="paragraph" w:styleId="Heading5">
    <w:name w:val="heading 5"/>
    <w:basedOn w:val="Normal"/>
    <w:next w:val="BodyText"/>
    <w:link w:val="Heading5Char"/>
    <w:uiPriority w:val="9"/>
    <w:unhideWhenUsed/>
    <w:qFormat/>
    <w:rsid w:val="00727E54"/>
    <w:pPr>
      <w:keepNext/>
      <w:keepLines/>
      <w:spacing w:before="200" w:line="240" w:lineRule="auto"/>
      <w:jc w:val="left"/>
      <w:outlineLvl w:val="4"/>
    </w:pPr>
    <w:rPr>
      <w:rFonts w:asciiTheme="majorHAnsi" w:eastAsiaTheme="majorEastAsia" w:hAnsiTheme="majorHAnsi" w:cstheme="majorBidi"/>
      <w:iCs/>
      <w:color w:val="4472C4" w:themeColor="accent1"/>
      <w:sz w:val="24"/>
      <w:szCs w:val="24"/>
      <w:lang w:eastAsia="en-US"/>
    </w:rPr>
  </w:style>
  <w:style w:type="paragraph" w:styleId="Heading6">
    <w:name w:val="heading 6"/>
    <w:basedOn w:val="Normal"/>
    <w:next w:val="BodyText"/>
    <w:link w:val="Heading6Char"/>
    <w:uiPriority w:val="9"/>
    <w:unhideWhenUsed/>
    <w:qFormat/>
    <w:rsid w:val="00727E54"/>
    <w:pPr>
      <w:keepNext/>
      <w:keepLines/>
      <w:spacing w:before="200" w:line="240" w:lineRule="auto"/>
      <w:jc w:val="left"/>
      <w:outlineLvl w:val="5"/>
    </w:pPr>
    <w:rPr>
      <w:rFonts w:asciiTheme="majorHAnsi" w:eastAsiaTheme="majorEastAsia" w:hAnsiTheme="majorHAnsi" w:cstheme="majorBidi"/>
      <w:color w:val="4472C4" w:themeColor="accent1"/>
      <w:sz w:val="24"/>
      <w:szCs w:val="24"/>
      <w:lang w:eastAsia="en-US"/>
    </w:rPr>
  </w:style>
  <w:style w:type="paragraph" w:styleId="Heading7">
    <w:name w:val="heading 7"/>
    <w:basedOn w:val="Normal"/>
    <w:next w:val="BodyText"/>
    <w:link w:val="Heading7Char"/>
    <w:uiPriority w:val="9"/>
    <w:unhideWhenUsed/>
    <w:qFormat/>
    <w:rsid w:val="00727E54"/>
    <w:pPr>
      <w:keepNext/>
      <w:keepLines/>
      <w:spacing w:before="200" w:line="240" w:lineRule="auto"/>
      <w:jc w:val="left"/>
      <w:outlineLvl w:val="6"/>
    </w:pPr>
    <w:rPr>
      <w:rFonts w:asciiTheme="majorHAnsi" w:eastAsiaTheme="majorEastAsia" w:hAnsiTheme="majorHAnsi" w:cstheme="majorBidi"/>
      <w:color w:val="4472C4" w:themeColor="accent1"/>
      <w:sz w:val="24"/>
      <w:szCs w:val="24"/>
      <w:lang w:eastAsia="en-US"/>
    </w:rPr>
  </w:style>
  <w:style w:type="paragraph" w:styleId="Heading8">
    <w:name w:val="heading 8"/>
    <w:basedOn w:val="Normal"/>
    <w:next w:val="BodyText"/>
    <w:link w:val="Heading8Char"/>
    <w:uiPriority w:val="9"/>
    <w:unhideWhenUsed/>
    <w:qFormat/>
    <w:rsid w:val="00727E54"/>
    <w:pPr>
      <w:keepNext/>
      <w:keepLines/>
      <w:spacing w:before="200" w:line="240" w:lineRule="auto"/>
      <w:jc w:val="left"/>
      <w:outlineLvl w:val="7"/>
    </w:pPr>
    <w:rPr>
      <w:rFonts w:asciiTheme="majorHAnsi" w:eastAsiaTheme="majorEastAsia" w:hAnsiTheme="majorHAnsi" w:cstheme="majorBidi"/>
      <w:color w:val="4472C4" w:themeColor="accent1"/>
      <w:sz w:val="24"/>
      <w:szCs w:val="24"/>
      <w:lang w:eastAsia="en-US"/>
    </w:rPr>
  </w:style>
  <w:style w:type="paragraph" w:styleId="Heading9">
    <w:name w:val="heading 9"/>
    <w:basedOn w:val="Normal"/>
    <w:next w:val="BodyText"/>
    <w:link w:val="Heading9Char"/>
    <w:uiPriority w:val="9"/>
    <w:unhideWhenUsed/>
    <w:qFormat/>
    <w:rsid w:val="00727E54"/>
    <w:pPr>
      <w:keepNext/>
      <w:keepLines/>
      <w:spacing w:before="200" w:line="240" w:lineRule="auto"/>
      <w:jc w:val="left"/>
      <w:outlineLvl w:val="8"/>
    </w:pPr>
    <w:rPr>
      <w:rFonts w:asciiTheme="majorHAnsi" w:eastAsiaTheme="majorEastAsia" w:hAnsiTheme="majorHAnsi" w:cstheme="majorBidi"/>
      <w:color w:val="4472C4" w:themeColor="accent1"/>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A33DD"/>
    <w:pPr>
      <w:adjustRightInd w:val="0"/>
      <w:snapToGrid w:val="0"/>
      <w:spacing w:before="240"/>
    </w:pPr>
    <w:rPr>
      <w:rFonts w:ascii="Palatino Linotype" w:eastAsia="Times New Roman" w:hAnsi="Palatino Linotype"/>
      <w:i/>
      <w:snapToGrid w:val="0"/>
      <w:color w:val="000000"/>
      <w:szCs w:val="22"/>
      <w:lang w:eastAsia="de-DE" w:bidi="en-US"/>
      <w14:ligatures w14:val="standardContextual"/>
    </w:rPr>
  </w:style>
  <w:style w:type="paragraph" w:customStyle="1" w:styleId="MDPI12title">
    <w:name w:val="MDPI_1.2_title"/>
    <w:next w:val="Normal"/>
    <w:qFormat/>
    <w:rsid w:val="004A33DD"/>
    <w:pPr>
      <w:adjustRightInd w:val="0"/>
      <w:snapToGrid w:val="0"/>
      <w:spacing w:after="240" w:line="240" w:lineRule="atLeast"/>
    </w:pPr>
    <w:rPr>
      <w:rFonts w:ascii="Palatino Linotype" w:eastAsia="Times New Roman" w:hAnsi="Palatino Linotype"/>
      <w:b/>
      <w:snapToGrid w:val="0"/>
      <w:color w:val="000000"/>
      <w:sz w:val="36"/>
      <w:lang w:eastAsia="de-DE" w:bidi="en-US"/>
      <w14:ligatures w14:val="standardContextual"/>
    </w:rPr>
  </w:style>
  <w:style w:type="paragraph" w:customStyle="1" w:styleId="MDPI13authornames">
    <w:name w:val="MDPI_1.3_authornames"/>
    <w:next w:val="Normal"/>
    <w:qFormat/>
    <w:rsid w:val="004A33DD"/>
    <w:pPr>
      <w:adjustRightInd w:val="0"/>
      <w:snapToGrid w:val="0"/>
      <w:spacing w:after="360" w:line="260" w:lineRule="atLeast"/>
    </w:pPr>
    <w:rPr>
      <w:rFonts w:ascii="Palatino Linotype" w:eastAsia="Times New Roman" w:hAnsi="Palatino Linotype"/>
      <w:b/>
      <w:color w:val="000000"/>
      <w:szCs w:val="22"/>
      <w:lang w:eastAsia="de-DE" w:bidi="en-US"/>
      <w14:ligatures w14:val="standardContextual"/>
    </w:rPr>
  </w:style>
  <w:style w:type="paragraph" w:customStyle="1" w:styleId="MDPI14history">
    <w:name w:val="MDPI_1.4_history"/>
    <w:basedOn w:val="Normal"/>
    <w:next w:val="Normal"/>
    <w:qFormat/>
    <w:rsid w:val="004A33DD"/>
    <w:pPr>
      <w:adjustRightInd w:val="0"/>
      <w:snapToGrid w:val="0"/>
      <w:spacing w:line="240" w:lineRule="atLeast"/>
      <w:ind w:right="113"/>
      <w:jc w:val="left"/>
    </w:pPr>
    <w:rPr>
      <w:rFonts w:eastAsia="Times New Roman"/>
      <w:sz w:val="14"/>
      <w:lang w:eastAsia="de-DE" w:bidi="en-US"/>
      <w14:ligatures w14:val="standardContextual"/>
    </w:rPr>
  </w:style>
  <w:style w:type="paragraph" w:customStyle="1" w:styleId="MDPI16affiliation">
    <w:name w:val="MDPI_1.6_affiliation"/>
    <w:qFormat/>
    <w:rsid w:val="004A33DD"/>
    <w:pPr>
      <w:adjustRightInd w:val="0"/>
      <w:snapToGrid w:val="0"/>
      <w:spacing w:line="200" w:lineRule="atLeast"/>
      <w:ind w:left="2806" w:hanging="198"/>
    </w:pPr>
    <w:rPr>
      <w:rFonts w:ascii="Palatino Linotype" w:eastAsia="Times New Roman" w:hAnsi="Palatino Linotype"/>
      <w:color w:val="000000"/>
      <w:sz w:val="16"/>
      <w:szCs w:val="18"/>
      <w:lang w:eastAsia="de-DE" w:bidi="en-US"/>
      <w14:ligatures w14:val="standardContextual"/>
    </w:rPr>
  </w:style>
  <w:style w:type="paragraph" w:customStyle="1" w:styleId="MDPI17abstract">
    <w:name w:val="MDPI_1.7_abstract"/>
    <w:next w:val="Normal"/>
    <w:qFormat/>
    <w:rsid w:val="004A33DD"/>
    <w:pPr>
      <w:adjustRightInd w:val="0"/>
      <w:snapToGrid w:val="0"/>
      <w:spacing w:before="240" w:line="280" w:lineRule="atLeast"/>
      <w:ind w:left="2608"/>
      <w:jc w:val="both"/>
    </w:pPr>
    <w:rPr>
      <w:rFonts w:ascii="Palatino Linotype" w:eastAsia="Times New Roman" w:hAnsi="Palatino Linotype"/>
      <w:color w:val="000000"/>
      <w:szCs w:val="22"/>
      <w:lang w:eastAsia="de-DE" w:bidi="en-US"/>
      <w14:ligatures w14:val="standardContextual"/>
    </w:rPr>
  </w:style>
  <w:style w:type="paragraph" w:customStyle="1" w:styleId="MDPI18keywords">
    <w:name w:val="MDPI_1.8_keywords"/>
    <w:next w:val="Normal"/>
    <w:qFormat/>
    <w:rsid w:val="004A33DD"/>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B4706E"/>
    <w:pPr>
      <w:pBdr>
        <w:bottom w:val="single" w:sz="4"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14:ligatures w14:val="standardContextual"/>
    </w:rPr>
  </w:style>
  <w:style w:type="paragraph" w:styleId="Footer">
    <w:name w:val="footer"/>
    <w:basedOn w:val="Normal"/>
    <w:link w:val="FooterChar"/>
    <w:rsid w:val="00E56EF0"/>
    <w:pPr>
      <w:tabs>
        <w:tab w:val="center" w:pos="4153"/>
        <w:tab w:val="right" w:pos="8306"/>
      </w:tabs>
      <w:snapToGrid w:val="0"/>
      <w:spacing w:line="240" w:lineRule="atLeast"/>
    </w:pPr>
    <w:rPr>
      <w:szCs w:val="18"/>
    </w:rPr>
  </w:style>
  <w:style w:type="character" w:customStyle="1" w:styleId="FooterChar">
    <w:name w:val="Footer Char"/>
    <w:link w:val="Footer"/>
    <w:rsid w:val="00E56EF0"/>
    <w:rPr>
      <w:rFonts w:ascii="Palatino Linotype" w:hAnsi="Palatino Linotype"/>
      <w:noProof/>
      <w:color w:val="000000"/>
      <w:szCs w:val="18"/>
    </w:rPr>
  </w:style>
  <w:style w:type="paragraph" w:styleId="Header">
    <w:name w:val="header"/>
    <w:basedOn w:val="Normal"/>
    <w:link w:val="HeaderChar"/>
    <w:rsid w:val="00E56EF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rsid w:val="00E56EF0"/>
    <w:rPr>
      <w:rFonts w:ascii="Palatino Linotype" w:hAnsi="Palatino Linotype"/>
      <w:noProof/>
      <w:color w:val="000000"/>
      <w:szCs w:val="18"/>
    </w:rPr>
  </w:style>
  <w:style w:type="paragraph" w:customStyle="1" w:styleId="MDPI32textnoindent">
    <w:name w:val="MDPI_3.2_text_no_indent"/>
    <w:basedOn w:val="MDPI31text"/>
    <w:qFormat/>
    <w:rsid w:val="004A33DD"/>
    <w:pPr>
      <w:ind w:firstLine="0"/>
    </w:pPr>
  </w:style>
  <w:style w:type="paragraph" w:customStyle="1" w:styleId="MDPI31text">
    <w:name w:val="MDPI_3.1_text"/>
    <w:qFormat/>
    <w:rsid w:val="004A33DD"/>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3textspaceafter">
    <w:name w:val="MDPI_3.3_text_space_after"/>
    <w:qFormat/>
    <w:rsid w:val="004A33DD"/>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5textbeforelist">
    <w:name w:val="MDPI_3.5_text_before_list"/>
    <w:qFormat/>
    <w:rsid w:val="004A33DD"/>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6textafterlist">
    <w:name w:val="MDPI_3.6_text_after_list"/>
    <w:qFormat/>
    <w:rsid w:val="004A33DD"/>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7itemize">
    <w:name w:val="MDPI_3.7_itemize"/>
    <w:qFormat/>
    <w:rsid w:val="004A33DD"/>
    <w:pPr>
      <w:numPr>
        <w:numId w:val="27"/>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8bullet">
    <w:name w:val="MDPI_3.8_bullet"/>
    <w:qFormat/>
    <w:rsid w:val="004A33DD"/>
    <w:pPr>
      <w:numPr>
        <w:numId w:val="28"/>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9equation">
    <w:name w:val="MDPI_3.9_equation"/>
    <w:qFormat/>
    <w:rsid w:val="004A33DD"/>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A33DD"/>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A33DD"/>
    <w:pPr>
      <w:adjustRightInd w:val="0"/>
      <w:snapToGrid w:val="0"/>
      <w:spacing w:before="240" w:after="120" w:line="280" w:lineRule="atLeast"/>
      <w:ind w:left="2608"/>
    </w:pPr>
    <w:rPr>
      <w:rFonts w:ascii="Palatino Linotype" w:eastAsia="Times New Roman" w:hAnsi="Palatino Linotype" w:cstheme="minorBidi"/>
      <w:color w:val="000000"/>
      <w:sz w:val="18"/>
      <w:szCs w:val="22"/>
      <w:lang w:eastAsia="de-DE" w:bidi="en-US"/>
      <w14:ligatures w14:val="standardContextual"/>
    </w:rPr>
  </w:style>
  <w:style w:type="paragraph" w:customStyle="1" w:styleId="MDPI42tablebody">
    <w:name w:val="MDPI_4.2_table_body"/>
    <w:qFormat/>
    <w:rsid w:val="004A33DD"/>
    <w:pPr>
      <w:adjustRightInd w:val="0"/>
      <w:snapToGrid w:val="0"/>
      <w:jc w:val="center"/>
    </w:pPr>
    <w:rPr>
      <w:rFonts w:ascii="Palatino Linotype" w:eastAsia="Times New Roman" w:hAnsi="Palatino Linotype"/>
      <w:snapToGrid w:val="0"/>
      <w:color w:val="000000"/>
      <w:lang w:eastAsia="de-DE" w:bidi="en-US"/>
      <w14:ligatures w14:val="standardContextual"/>
    </w:rPr>
  </w:style>
  <w:style w:type="paragraph" w:customStyle="1" w:styleId="MDPI43tablefooter">
    <w:name w:val="MDPI_4.3_table_footer"/>
    <w:next w:val="MDPI31text"/>
    <w:qFormat/>
    <w:rsid w:val="004A33DD"/>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14:ligatures w14:val="standardContextual"/>
    </w:rPr>
  </w:style>
  <w:style w:type="paragraph" w:customStyle="1" w:styleId="MDPI51figurecaption">
    <w:name w:val="MDPI_5.1_figure_caption"/>
    <w:qFormat/>
    <w:rsid w:val="004A33DD"/>
    <w:pPr>
      <w:adjustRightInd w:val="0"/>
      <w:snapToGrid w:val="0"/>
      <w:spacing w:before="120" w:after="240" w:line="280" w:lineRule="atLeast"/>
      <w:ind w:left="2608"/>
    </w:pPr>
    <w:rPr>
      <w:rFonts w:ascii="Palatino Linotype" w:eastAsia="Times New Roman" w:hAnsi="Palatino Linotype"/>
      <w:color w:val="000000"/>
      <w:sz w:val="18"/>
      <w:lang w:eastAsia="de-DE" w:bidi="en-US"/>
      <w14:ligatures w14:val="standardContextual"/>
    </w:rPr>
  </w:style>
  <w:style w:type="paragraph" w:customStyle="1" w:styleId="MDPI52figure">
    <w:name w:val="MDPI_5.2_figure"/>
    <w:qFormat/>
    <w:rsid w:val="004A33DD"/>
    <w:pPr>
      <w:adjustRightInd w:val="0"/>
      <w:snapToGrid w:val="0"/>
      <w:spacing w:before="240" w:after="120"/>
      <w:jc w:val="center"/>
    </w:pPr>
    <w:rPr>
      <w:rFonts w:ascii="Palatino Linotype" w:eastAsia="Times New Roman" w:hAnsi="Palatino Linotype"/>
      <w:snapToGrid w:val="0"/>
      <w:color w:val="000000"/>
      <w:lang w:eastAsia="de-DE" w:bidi="en-US"/>
      <w14:ligatures w14:val="standardContextual"/>
    </w:rPr>
  </w:style>
  <w:style w:type="paragraph" w:customStyle="1" w:styleId="MDPI23heading3">
    <w:name w:val="MDPI_2.3_heading3"/>
    <w:qFormat/>
    <w:rsid w:val="004A33DD"/>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14:ligatures w14:val="standardContextual"/>
    </w:rPr>
  </w:style>
  <w:style w:type="paragraph" w:customStyle="1" w:styleId="MDPI21heading1">
    <w:name w:val="MDPI_2.1_heading1"/>
    <w:qFormat/>
    <w:rsid w:val="004A33DD"/>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14:ligatures w14:val="standardContextual"/>
    </w:rPr>
  </w:style>
  <w:style w:type="paragraph" w:customStyle="1" w:styleId="MDPI22heading2">
    <w:name w:val="MDPI_2.2_heading2"/>
    <w:qFormat/>
    <w:rsid w:val="004A33DD"/>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14:ligatures w14:val="standardContextual"/>
    </w:rPr>
  </w:style>
  <w:style w:type="paragraph" w:customStyle="1" w:styleId="MDPI81references">
    <w:name w:val="MDPI_8.1_references"/>
    <w:qFormat/>
    <w:rsid w:val="004A33DD"/>
    <w:pPr>
      <w:numPr>
        <w:numId w:val="30"/>
      </w:numPr>
      <w:adjustRightInd w:val="0"/>
      <w:snapToGrid w:val="0"/>
      <w:spacing w:line="280" w:lineRule="atLeast"/>
      <w:jc w:val="both"/>
    </w:pPr>
    <w:rPr>
      <w:rFonts w:ascii="Palatino Linotype" w:eastAsia="Times New Roman" w:hAnsi="Palatino Linotype"/>
      <w:color w:val="000000"/>
      <w:sz w:val="18"/>
      <w:lang w:eastAsia="de-DE" w:bidi="en-US"/>
      <w14:ligatures w14:val="standardContextual"/>
    </w:rPr>
  </w:style>
  <w:style w:type="paragraph" w:styleId="BalloonText">
    <w:name w:val="Balloon Text"/>
    <w:basedOn w:val="Normal"/>
    <w:link w:val="BalloonTextChar"/>
    <w:uiPriority w:val="99"/>
    <w:rsid w:val="00E56EF0"/>
    <w:rPr>
      <w:rFonts w:cs="Tahoma"/>
      <w:szCs w:val="18"/>
    </w:rPr>
  </w:style>
  <w:style w:type="character" w:customStyle="1" w:styleId="BalloonTextChar">
    <w:name w:val="Balloon Text Char"/>
    <w:link w:val="BalloonText"/>
    <w:uiPriority w:val="99"/>
    <w:rsid w:val="00E56EF0"/>
    <w:rPr>
      <w:rFonts w:ascii="Palatino Linotype" w:hAnsi="Palatino Linotype" w:cs="Tahoma"/>
      <w:noProof/>
      <w:color w:val="000000"/>
      <w:szCs w:val="18"/>
    </w:rPr>
  </w:style>
  <w:style w:type="character" w:styleId="LineNumber">
    <w:name w:val="line number"/>
    <w:rsid w:val="009403EA"/>
    <w:rPr>
      <w:rFonts w:ascii="Palatino Linotype" w:hAnsi="Palatino Linotype"/>
      <w:sz w:val="16"/>
    </w:rPr>
  </w:style>
  <w:style w:type="table" w:customStyle="1" w:styleId="MDPI41threelinetable">
    <w:name w:val="MDPI_4.1_three_line_table"/>
    <w:basedOn w:val="TableNormal"/>
    <w:uiPriority w:val="99"/>
    <w:rsid w:val="004A33DD"/>
    <w:pPr>
      <w:adjustRightInd w:val="0"/>
      <w:snapToGrid w:val="0"/>
      <w:spacing w:line="280" w:lineRule="atLeast"/>
      <w:jc w:val="center"/>
    </w:pPr>
    <w:rPr>
      <w:rFonts w:ascii="Palatino Linotype" w:eastAsiaTheme="minorEastAsia" w:hAnsi="Palatino Linotype"/>
      <w:color w:val="000000"/>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rsid w:val="00E56EF0"/>
    <w:rPr>
      <w:color w:val="0000FF"/>
      <w:u w:val="single"/>
    </w:rPr>
  </w:style>
  <w:style w:type="character" w:styleId="UnresolvedMention">
    <w:name w:val="Unresolved Mention"/>
    <w:uiPriority w:val="99"/>
    <w:semiHidden/>
    <w:unhideWhenUsed/>
    <w:rsid w:val="000065E7"/>
    <w:rPr>
      <w:color w:val="605E5C"/>
      <w:shd w:val="clear" w:color="auto" w:fill="E1DFDD"/>
    </w:rPr>
  </w:style>
  <w:style w:type="table" w:styleId="TableGrid">
    <w:name w:val="Table Grid"/>
    <w:basedOn w:val="TableNormal"/>
    <w:uiPriority w:val="59"/>
    <w:rsid w:val="00E56EF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45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4A33DD"/>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82theorem">
    <w:name w:val="MDPI_8.2_theorem"/>
    <w:qFormat/>
    <w:rsid w:val="004A33DD"/>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14:ligatures w14:val="standardContextual"/>
    </w:rPr>
  </w:style>
  <w:style w:type="paragraph" w:customStyle="1" w:styleId="MDPI83proof">
    <w:name w:val="MDPI_8.3_proof"/>
    <w:qFormat/>
    <w:rsid w:val="004A33DD"/>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61citation">
    <w:name w:val="MDPI_6.1_citation"/>
    <w:qFormat/>
    <w:rsid w:val="004A33DD"/>
    <w:pPr>
      <w:adjustRightInd w:val="0"/>
      <w:snapToGrid w:val="0"/>
      <w:spacing w:after="120" w:line="240" w:lineRule="atLeast"/>
      <w:ind w:right="113"/>
    </w:pPr>
    <w:rPr>
      <w:rFonts w:ascii="Palatino Linotype" w:hAnsi="Palatino Linotype" w:cs="Cordia New"/>
      <w:sz w:val="14"/>
      <w:szCs w:val="22"/>
      <w14:ligatures w14:val="standardContextual"/>
    </w:rPr>
  </w:style>
  <w:style w:type="paragraph" w:customStyle="1" w:styleId="MDPI62backmatter">
    <w:name w:val="MDPI_6.2_back_matter"/>
    <w:qFormat/>
    <w:rsid w:val="004A33DD"/>
    <w:pPr>
      <w:adjustRightInd w:val="0"/>
      <w:snapToGrid w:val="0"/>
      <w:spacing w:after="120" w:line="280" w:lineRule="atLeast"/>
      <w:ind w:left="2608"/>
      <w:jc w:val="both"/>
    </w:pPr>
    <w:rPr>
      <w:rFonts w:ascii="Palatino Linotype" w:eastAsia="Times New Roman" w:hAnsi="Palatino Linotype"/>
      <w:snapToGrid w:val="0"/>
      <w:color w:val="000000"/>
      <w:sz w:val="18"/>
      <w:lang w:bidi="en-US"/>
      <w14:ligatures w14:val="standardContextual"/>
    </w:rPr>
  </w:style>
  <w:style w:type="paragraph" w:customStyle="1" w:styleId="MDPI63notes">
    <w:name w:val="MDPI_6.3_notes"/>
    <w:qFormat/>
    <w:rsid w:val="004A33DD"/>
    <w:pPr>
      <w:adjustRightInd w:val="0"/>
      <w:snapToGrid w:val="0"/>
      <w:spacing w:before="240" w:line="280" w:lineRule="atLeast"/>
      <w:jc w:val="both"/>
    </w:pPr>
    <w:rPr>
      <w:rFonts w:ascii="Palatino Linotype" w:hAnsi="Palatino Linotype"/>
      <w:snapToGrid w:val="0"/>
      <w:color w:val="000000"/>
      <w:sz w:val="18"/>
      <w:lang w:bidi="en-US"/>
      <w14:ligatures w14:val="standardContextual"/>
    </w:rPr>
  </w:style>
  <w:style w:type="paragraph" w:customStyle="1" w:styleId="MDPI15academiceditor">
    <w:name w:val="MDPI_1.5_academic_editor"/>
    <w:qFormat/>
    <w:rsid w:val="004A33DD"/>
    <w:pPr>
      <w:adjustRightInd w:val="0"/>
      <w:snapToGrid w:val="0"/>
      <w:spacing w:before="120" w:line="240" w:lineRule="atLeast"/>
      <w:ind w:right="113"/>
    </w:pPr>
    <w:rPr>
      <w:rFonts w:ascii="Palatino Linotype" w:eastAsia="Times New Roman" w:hAnsi="Palatino Linotype"/>
      <w:color w:val="000000"/>
      <w:sz w:val="14"/>
      <w:szCs w:val="22"/>
      <w:lang w:eastAsia="de-DE" w:bidi="en-US"/>
      <w14:ligatures w14:val="standardContextual"/>
    </w:rPr>
  </w:style>
  <w:style w:type="paragraph" w:customStyle="1" w:styleId="MDPI411onetablecaption">
    <w:name w:val="MDPI_4.1.1_one_table_caption"/>
    <w:qFormat/>
    <w:rsid w:val="004A33DD"/>
    <w:pPr>
      <w:adjustRightInd w:val="0"/>
      <w:snapToGrid w:val="0"/>
      <w:spacing w:before="240" w:after="120" w:line="280" w:lineRule="atLeast"/>
      <w:jc w:val="center"/>
    </w:pPr>
    <w:rPr>
      <w:rFonts w:ascii="Palatino Linotype" w:eastAsiaTheme="minorEastAsia" w:hAnsi="Palatino Linotype" w:cstheme="minorBidi"/>
      <w:noProof/>
      <w:color w:val="000000"/>
      <w:sz w:val="18"/>
      <w:szCs w:val="22"/>
      <w:lang w:bidi="en-US"/>
      <w14:ligatures w14:val="standardContextual"/>
    </w:rPr>
  </w:style>
  <w:style w:type="paragraph" w:customStyle="1" w:styleId="MDPI511onefigurecaption">
    <w:name w:val="MDPI_5.1.1_one_figure_caption"/>
    <w:qFormat/>
    <w:rsid w:val="004A33DD"/>
    <w:pPr>
      <w:adjustRightInd w:val="0"/>
      <w:snapToGrid w:val="0"/>
      <w:spacing w:before="240" w:after="120" w:line="280" w:lineRule="atLeast"/>
      <w:jc w:val="center"/>
    </w:pPr>
    <w:rPr>
      <w:rFonts w:ascii="Palatino Linotype" w:eastAsiaTheme="minorEastAsia" w:hAnsi="Palatino Linotype"/>
      <w:noProof/>
      <w:color w:val="000000"/>
      <w:sz w:val="18"/>
      <w:lang w:bidi="en-US"/>
      <w14:ligatures w14:val="standardContextual"/>
    </w:rPr>
  </w:style>
  <w:style w:type="paragraph" w:customStyle="1" w:styleId="MDPI72copyright">
    <w:name w:val="MDPI_7.2_copyright"/>
    <w:qFormat/>
    <w:rsid w:val="004A33DD"/>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14:ligatures w14:val="standardContextual"/>
    </w:rPr>
  </w:style>
  <w:style w:type="table" w:customStyle="1" w:styleId="MDPItable">
    <w:name w:val="MDPI_table"/>
    <w:basedOn w:val="TableNormal"/>
    <w:uiPriority w:val="99"/>
    <w:rsid w:val="004A33DD"/>
    <w:rPr>
      <w:rFonts w:ascii="Palatino Linotype" w:hAnsi="Palatino Linotype"/>
      <w:color w:val="000000" w:themeColor="text1"/>
      <w:lang w:val="en-CA"/>
      <w14:ligatures w14:val="standardContextual"/>
    </w:rPr>
    <w:tblPr>
      <w:tblCellMar>
        <w:left w:w="0" w:type="dxa"/>
        <w:right w:w="0" w:type="dxa"/>
      </w:tblCellMar>
    </w:tblPr>
  </w:style>
  <w:style w:type="character" w:customStyle="1" w:styleId="apple-converted-space">
    <w:name w:val="apple-converted-space"/>
    <w:rsid w:val="00E56EF0"/>
  </w:style>
  <w:style w:type="paragraph" w:styleId="Bibliography">
    <w:name w:val="Bibliography"/>
    <w:basedOn w:val="Normal"/>
    <w:next w:val="Normal"/>
    <w:unhideWhenUsed/>
    <w:qFormat/>
    <w:rsid w:val="00E56EF0"/>
  </w:style>
  <w:style w:type="paragraph" w:styleId="BodyText">
    <w:name w:val="Body Text"/>
    <w:link w:val="BodyTextChar"/>
    <w:qFormat/>
    <w:rsid w:val="00E56EF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56EF0"/>
    <w:rPr>
      <w:rFonts w:ascii="Palatino Linotype" w:hAnsi="Palatino Linotype"/>
      <w:color w:val="000000"/>
      <w:sz w:val="24"/>
      <w:lang w:eastAsia="de-DE"/>
    </w:rPr>
  </w:style>
  <w:style w:type="character" w:styleId="CommentReference">
    <w:name w:val="annotation reference"/>
    <w:rsid w:val="00E56EF0"/>
    <w:rPr>
      <w:sz w:val="21"/>
      <w:szCs w:val="21"/>
    </w:rPr>
  </w:style>
  <w:style w:type="paragraph" w:styleId="CommentText">
    <w:name w:val="annotation text"/>
    <w:basedOn w:val="Normal"/>
    <w:link w:val="CommentTextChar"/>
    <w:rsid w:val="00E56EF0"/>
  </w:style>
  <w:style w:type="character" w:customStyle="1" w:styleId="CommentTextChar">
    <w:name w:val="Comment Text Char"/>
    <w:link w:val="CommentText"/>
    <w:rsid w:val="00E56EF0"/>
    <w:rPr>
      <w:rFonts w:ascii="Palatino Linotype" w:hAnsi="Palatino Linotype"/>
      <w:noProof/>
      <w:color w:val="000000"/>
    </w:rPr>
  </w:style>
  <w:style w:type="paragraph" w:styleId="CommentSubject">
    <w:name w:val="annotation subject"/>
    <w:basedOn w:val="CommentText"/>
    <w:next w:val="CommentText"/>
    <w:link w:val="CommentSubjectChar"/>
    <w:rsid w:val="00E56EF0"/>
    <w:rPr>
      <w:b/>
      <w:bCs/>
    </w:rPr>
  </w:style>
  <w:style w:type="character" w:customStyle="1" w:styleId="CommentSubjectChar">
    <w:name w:val="Comment Subject Char"/>
    <w:link w:val="CommentSubject"/>
    <w:rsid w:val="00E56EF0"/>
    <w:rPr>
      <w:rFonts w:ascii="Palatino Linotype" w:hAnsi="Palatino Linotype"/>
      <w:b/>
      <w:bCs/>
      <w:noProof/>
      <w:color w:val="000000"/>
    </w:rPr>
  </w:style>
  <w:style w:type="character" w:styleId="EndnoteReference">
    <w:name w:val="endnote reference"/>
    <w:rsid w:val="00E56EF0"/>
    <w:rPr>
      <w:vertAlign w:val="superscript"/>
    </w:rPr>
  </w:style>
  <w:style w:type="paragraph" w:styleId="EndnoteText">
    <w:name w:val="endnote text"/>
    <w:basedOn w:val="Normal"/>
    <w:link w:val="EndnoteTextChar"/>
    <w:semiHidden/>
    <w:unhideWhenUsed/>
    <w:rsid w:val="00E56EF0"/>
    <w:pPr>
      <w:spacing w:line="240" w:lineRule="auto"/>
    </w:pPr>
  </w:style>
  <w:style w:type="character" w:customStyle="1" w:styleId="EndnoteTextChar">
    <w:name w:val="Endnote Text Char"/>
    <w:link w:val="EndnoteText"/>
    <w:semiHidden/>
    <w:rsid w:val="00E56EF0"/>
    <w:rPr>
      <w:rFonts w:ascii="Palatino Linotype" w:hAnsi="Palatino Linotype"/>
      <w:noProof/>
      <w:color w:val="000000"/>
    </w:rPr>
  </w:style>
  <w:style w:type="character" w:styleId="FollowedHyperlink">
    <w:name w:val="FollowedHyperlink"/>
    <w:rsid w:val="00E56EF0"/>
    <w:rPr>
      <w:color w:val="954F72"/>
      <w:u w:val="single"/>
    </w:rPr>
  </w:style>
  <w:style w:type="paragraph" w:styleId="FootnoteText">
    <w:name w:val="footnote text"/>
    <w:basedOn w:val="Normal"/>
    <w:link w:val="FootnoteTextChar"/>
    <w:uiPriority w:val="9"/>
    <w:unhideWhenUsed/>
    <w:qFormat/>
    <w:rsid w:val="00E56EF0"/>
    <w:pPr>
      <w:spacing w:line="240" w:lineRule="auto"/>
    </w:pPr>
  </w:style>
  <w:style w:type="character" w:customStyle="1" w:styleId="FootnoteTextChar">
    <w:name w:val="Footnote Text Char"/>
    <w:link w:val="FootnoteText"/>
    <w:semiHidden/>
    <w:rsid w:val="00E56EF0"/>
    <w:rPr>
      <w:rFonts w:ascii="Palatino Linotype" w:hAnsi="Palatino Linotype"/>
      <w:noProof/>
      <w:color w:val="000000"/>
    </w:rPr>
  </w:style>
  <w:style w:type="paragraph" w:styleId="NormalWeb">
    <w:name w:val="Normal (Web)"/>
    <w:basedOn w:val="Normal"/>
    <w:uiPriority w:val="99"/>
    <w:rsid w:val="00E56EF0"/>
    <w:rPr>
      <w:szCs w:val="24"/>
    </w:rPr>
  </w:style>
  <w:style w:type="paragraph" w:customStyle="1" w:styleId="MsoFootnoteText0">
    <w:name w:val="MsoFootnoteText"/>
    <w:basedOn w:val="NormalWeb"/>
    <w:qFormat/>
    <w:rsid w:val="00E56EF0"/>
    <w:rPr>
      <w:rFonts w:ascii="Times New Roman" w:hAnsi="Times New Roman"/>
    </w:rPr>
  </w:style>
  <w:style w:type="character" w:styleId="PageNumber">
    <w:name w:val="page number"/>
    <w:rsid w:val="00E56EF0"/>
  </w:style>
  <w:style w:type="character" w:styleId="PlaceholderText">
    <w:name w:val="Placeholder Text"/>
    <w:uiPriority w:val="99"/>
    <w:semiHidden/>
    <w:rsid w:val="00E56EF0"/>
    <w:rPr>
      <w:color w:val="808080"/>
    </w:rPr>
  </w:style>
  <w:style w:type="paragraph" w:customStyle="1" w:styleId="MDPI71footnotes">
    <w:name w:val="MDPI_7.1_footnotes"/>
    <w:qFormat/>
    <w:rsid w:val="004A33DD"/>
    <w:pPr>
      <w:numPr>
        <w:numId w:val="31"/>
      </w:numPr>
      <w:adjustRightInd w:val="0"/>
      <w:snapToGrid w:val="0"/>
      <w:spacing w:line="280" w:lineRule="atLeast"/>
      <w:jc w:val="both"/>
    </w:pPr>
    <w:rPr>
      <w:rFonts w:ascii="Palatino Linotype" w:eastAsiaTheme="minorEastAsia" w:hAnsi="Palatino Linotype"/>
      <w:noProof/>
      <w:color w:val="000000"/>
      <w:sz w:val="18"/>
      <w14:ligatures w14:val="standardContextual"/>
    </w:rPr>
  </w:style>
  <w:style w:type="character" w:customStyle="1" w:styleId="Heading1Char">
    <w:name w:val="Heading 1 Char"/>
    <w:basedOn w:val="DefaultParagraphFont"/>
    <w:link w:val="Heading1"/>
    <w:uiPriority w:val="9"/>
    <w:rsid w:val="00727E54"/>
    <w:rPr>
      <w:rFonts w:ascii="Arial" w:eastAsiaTheme="majorEastAsia" w:hAnsi="Arial" w:cstheme="majorBidi"/>
      <w:b/>
      <w:bCs/>
      <w:color w:val="000000" w:themeColor="text1"/>
      <w:sz w:val="28"/>
      <w:szCs w:val="32"/>
      <w:lang w:eastAsia="en-US"/>
    </w:rPr>
  </w:style>
  <w:style w:type="character" w:customStyle="1" w:styleId="Heading2Char">
    <w:name w:val="Heading 2 Char"/>
    <w:basedOn w:val="DefaultParagraphFont"/>
    <w:link w:val="Heading2"/>
    <w:uiPriority w:val="9"/>
    <w:rsid w:val="00727E54"/>
    <w:rPr>
      <w:rFonts w:ascii="Arial" w:eastAsiaTheme="majorEastAsia" w:hAnsi="Arial" w:cstheme="majorBidi"/>
      <w:b/>
      <w:bCs/>
      <w:color w:val="000000" w:themeColor="text1"/>
      <w:sz w:val="24"/>
      <w:szCs w:val="28"/>
      <w:lang w:eastAsia="en-US"/>
    </w:rPr>
  </w:style>
  <w:style w:type="character" w:customStyle="1" w:styleId="Heading3Char">
    <w:name w:val="Heading 3 Char"/>
    <w:basedOn w:val="DefaultParagraphFont"/>
    <w:link w:val="Heading3"/>
    <w:uiPriority w:val="9"/>
    <w:rsid w:val="00727E54"/>
    <w:rPr>
      <w:rFonts w:ascii="Arial" w:eastAsiaTheme="majorEastAsia" w:hAnsi="Arial" w:cstheme="majorBidi"/>
      <w:b/>
      <w:bCs/>
      <w:color w:val="000000" w:themeColor="text1"/>
      <w:sz w:val="24"/>
      <w:szCs w:val="24"/>
      <w:lang w:eastAsia="en-US"/>
    </w:rPr>
  </w:style>
  <w:style w:type="character" w:customStyle="1" w:styleId="Heading4Char">
    <w:name w:val="Heading 4 Char"/>
    <w:basedOn w:val="DefaultParagraphFont"/>
    <w:link w:val="Heading4"/>
    <w:uiPriority w:val="9"/>
    <w:rsid w:val="00727E54"/>
    <w:rPr>
      <w:rFonts w:asciiTheme="majorHAnsi" w:eastAsiaTheme="majorEastAsia" w:hAnsiTheme="majorHAnsi" w:cstheme="majorBidi"/>
      <w:bCs/>
      <w:i/>
      <w:color w:val="4472C4" w:themeColor="accent1"/>
      <w:sz w:val="24"/>
      <w:szCs w:val="24"/>
      <w:lang w:eastAsia="en-US"/>
    </w:rPr>
  </w:style>
  <w:style w:type="character" w:customStyle="1" w:styleId="Heading5Char">
    <w:name w:val="Heading 5 Char"/>
    <w:basedOn w:val="DefaultParagraphFont"/>
    <w:link w:val="Heading5"/>
    <w:uiPriority w:val="9"/>
    <w:rsid w:val="00727E54"/>
    <w:rPr>
      <w:rFonts w:asciiTheme="majorHAnsi" w:eastAsiaTheme="majorEastAsia" w:hAnsiTheme="majorHAnsi" w:cstheme="majorBidi"/>
      <w:iCs/>
      <w:color w:val="4472C4" w:themeColor="accent1"/>
      <w:sz w:val="24"/>
      <w:szCs w:val="24"/>
      <w:lang w:eastAsia="en-US"/>
    </w:rPr>
  </w:style>
  <w:style w:type="character" w:customStyle="1" w:styleId="Heading6Char">
    <w:name w:val="Heading 6 Char"/>
    <w:basedOn w:val="DefaultParagraphFont"/>
    <w:link w:val="Heading6"/>
    <w:uiPriority w:val="9"/>
    <w:rsid w:val="00727E54"/>
    <w:rPr>
      <w:rFonts w:asciiTheme="majorHAnsi" w:eastAsiaTheme="majorEastAsia" w:hAnsiTheme="majorHAnsi" w:cstheme="majorBidi"/>
      <w:color w:val="4472C4" w:themeColor="accent1"/>
      <w:sz w:val="24"/>
      <w:szCs w:val="24"/>
      <w:lang w:eastAsia="en-US"/>
    </w:rPr>
  </w:style>
  <w:style w:type="character" w:customStyle="1" w:styleId="Heading7Char">
    <w:name w:val="Heading 7 Char"/>
    <w:basedOn w:val="DefaultParagraphFont"/>
    <w:link w:val="Heading7"/>
    <w:uiPriority w:val="9"/>
    <w:rsid w:val="00727E54"/>
    <w:rPr>
      <w:rFonts w:asciiTheme="majorHAnsi" w:eastAsiaTheme="majorEastAsia" w:hAnsiTheme="majorHAnsi" w:cstheme="majorBidi"/>
      <w:color w:val="4472C4" w:themeColor="accent1"/>
      <w:sz w:val="24"/>
      <w:szCs w:val="24"/>
      <w:lang w:eastAsia="en-US"/>
    </w:rPr>
  </w:style>
  <w:style w:type="character" w:customStyle="1" w:styleId="Heading8Char">
    <w:name w:val="Heading 8 Char"/>
    <w:basedOn w:val="DefaultParagraphFont"/>
    <w:link w:val="Heading8"/>
    <w:uiPriority w:val="9"/>
    <w:rsid w:val="00727E54"/>
    <w:rPr>
      <w:rFonts w:asciiTheme="majorHAnsi" w:eastAsiaTheme="majorEastAsia" w:hAnsiTheme="majorHAnsi" w:cstheme="majorBidi"/>
      <w:color w:val="4472C4" w:themeColor="accent1"/>
      <w:sz w:val="24"/>
      <w:szCs w:val="24"/>
      <w:lang w:eastAsia="en-US"/>
    </w:rPr>
  </w:style>
  <w:style w:type="character" w:customStyle="1" w:styleId="Heading9Char">
    <w:name w:val="Heading 9 Char"/>
    <w:basedOn w:val="DefaultParagraphFont"/>
    <w:link w:val="Heading9"/>
    <w:uiPriority w:val="9"/>
    <w:rsid w:val="00727E54"/>
    <w:rPr>
      <w:rFonts w:asciiTheme="majorHAnsi" w:eastAsiaTheme="majorEastAsia" w:hAnsiTheme="majorHAnsi" w:cstheme="majorBidi"/>
      <w:color w:val="4472C4" w:themeColor="accent1"/>
      <w:sz w:val="24"/>
      <w:szCs w:val="24"/>
      <w:lang w:eastAsia="en-US"/>
    </w:rPr>
  </w:style>
  <w:style w:type="paragraph" w:customStyle="1" w:styleId="ImageCaption">
    <w:name w:val="Image Caption"/>
    <w:basedOn w:val="Caption"/>
    <w:rsid w:val="00727E54"/>
    <w:pPr>
      <w:spacing w:after="120"/>
      <w:jc w:val="left"/>
    </w:pPr>
    <w:rPr>
      <w:rFonts w:ascii="Arial" w:eastAsiaTheme="minorHAnsi" w:hAnsi="Arial" w:cs="Times New Roman (Body CS)"/>
      <w:i w:val="0"/>
      <w:iCs w:val="0"/>
      <w:color w:val="auto"/>
      <w:szCs w:val="24"/>
      <w:lang w:eastAsia="en-US"/>
    </w:rPr>
  </w:style>
  <w:style w:type="paragraph" w:customStyle="1" w:styleId="CaptionedFigure">
    <w:name w:val="Captioned Figure"/>
    <w:basedOn w:val="Normal"/>
    <w:rsid w:val="00727E54"/>
    <w:pPr>
      <w:keepNext/>
      <w:spacing w:after="200" w:line="240" w:lineRule="auto"/>
      <w:jc w:val="left"/>
    </w:pPr>
    <w:rPr>
      <w:rFonts w:ascii="Arial" w:eastAsiaTheme="minorHAnsi" w:hAnsi="Arial" w:cstheme="minorBidi"/>
      <w:color w:val="000000" w:themeColor="text1"/>
      <w:szCs w:val="24"/>
      <w:lang w:eastAsia="en-US"/>
    </w:rPr>
  </w:style>
  <w:style w:type="paragraph" w:styleId="Caption">
    <w:name w:val="caption"/>
    <w:basedOn w:val="Normal"/>
    <w:next w:val="Normal"/>
    <w:link w:val="CaptionChar"/>
    <w:unhideWhenUsed/>
    <w:qFormat/>
    <w:rsid w:val="00727E54"/>
    <w:pPr>
      <w:spacing w:after="200" w:line="240" w:lineRule="auto"/>
    </w:pPr>
    <w:rPr>
      <w:i/>
      <w:iCs/>
      <w:color w:val="44546A" w:themeColor="text2"/>
      <w:sz w:val="18"/>
      <w:szCs w:val="18"/>
    </w:rPr>
  </w:style>
  <w:style w:type="paragraph" w:customStyle="1" w:styleId="TableCaption">
    <w:name w:val="Table Caption"/>
    <w:basedOn w:val="Caption"/>
    <w:rsid w:val="00727E54"/>
    <w:pPr>
      <w:keepNext/>
      <w:spacing w:after="120"/>
      <w:jc w:val="left"/>
    </w:pPr>
    <w:rPr>
      <w:rFonts w:ascii="Times New Roman" w:eastAsiaTheme="minorHAnsi" w:hAnsi="Times New Roman" w:cs="Times New Roman (Body CS)"/>
      <w:b/>
      <w:iCs w:val="0"/>
      <w:color w:val="000000" w:themeColor="text1"/>
      <w:szCs w:val="24"/>
      <w:lang w:eastAsia="en-US"/>
    </w:rPr>
  </w:style>
  <w:style w:type="paragraph" w:customStyle="1" w:styleId="FirstParagraph">
    <w:name w:val="First Paragraph"/>
    <w:basedOn w:val="BodyText"/>
    <w:next w:val="BodyText"/>
    <w:qFormat/>
    <w:rsid w:val="00727E54"/>
    <w:pPr>
      <w:spacing w:before="180" w:after="180" w:line="480" w:lineRule="auto"/>
      <w:jc w:val="left"/>
    </w:pPr>
    <w:rPr>
      <w:rFonts w:ascii="Arial" w:eastAsiaTheme="minorHAnsi" w:hAnsi="Arial" w:cstheme="minorBidi"/>
      <w:color w:val="000000" w:themeColor="text1"/>
      <w:sz w:val="22"/>
      <w:szCs w:val="24"/>
      <w:lang w:eastAsia="en-US"/>
    </w:rPr>
  </w:style>
  <w:style w:type="paragraph" w:customStyle="1" w:styleId="Compact">
    <w:name w:val="Compact"/>
    <w:basedOn w:val="BodyText"/>
    <w:qFormat/>
    <w:rsid w:val="00727E54"/>
    <w:pPr>
      <w:spacing w:before="36" w:after="36" w:line="480" w:lineRule="auto"/>
      <w:jc w:val="left"/>
    </w:pPr>
    <w:rPr>
      <w:rFonts w:ascii="Arial" w:eastAsiaTheme="minorHAnsi" w:hAnsi="Arial" w:cstheme="minorBidi"/>
      <w:color w:val="000000" w:themeColor="text1"/>
      <w:sz w:val="22"/>
      <w:szCs w:val="24"/>
      <w:lang w:eastAsia="en-US"/>
    </w:rPr>
  </w:style>
  <w:style w:type="paragraph" w:styleId="Title">
    <w:name w:val="Title"/>
    <w:basedOn w:val="Normal"/>
    <w:next w:val="BodyText"/>
    <w:link w:val="TitleChar"/>
    <w:qFormat/>
    <w:rsid w:val="00727E54"/>
    <w:pPr>
      <w:keepNext/>
      <w:keepLines/>
      <w:spacing w:before="480" w:after="240" w:line="240" w:lineRule="auto"/>
      <w:jc w:val="center"/>
    </w:pPr>
    <w:rPr>
      <w:rFonts w:ascii="Arial" w:eastAsiaTheme="majorEastAsia" w:hAnsi="Arial" w:cstheme="majorBidi"/>
      <w:b/>
      <w:bCs/>
      <w:color w:val="000000" w:themeColor="text1"/>
      <w:sz w:val="32"/>
      <w:szCs w:val="36"/>
      <w:lang w:eastAsia="en-US"/>
    </w:rPr>
  </w:style>
  <w:style w:type="character" w:customStyle="1" w:styleId="TitleChar">
    <w:name w:val="Title Char"/>
    <w:basedOn w:val="DefaultParagraphFont"/>
    <w:link w:val="Title"/>
    <w:rsid w:val="00727E54"/>
    <w:rPr>
      <w:rFonts w:ascii="Arial" w:eastAsiaTheme="majorEastAsia" w:hAnsi="Arial" w:cstheme="majorBidi"/>
      <w:b/>
      <w:bCs/>
      <w:color w:val="000000" w:themeColor="text1"/>
      <w:sz w:val="32"/>
      <w:szCs w:val="36"/>
      <w:lang w:eastAsia="en-US"/>
    </w:rPr>
  </w:style>
  <w:style w:type="paragraph" w:styleId="Subtitle">
    <w:name w:val="Subtitle"/>
    <w:basedOn w:val="Title"/>
    <w:next w:val="BodyText"/>
    <w:link w:val="SubtitleChar"/>
    <w:qFormat/>
    <w:rsid w:val="00727E54"/>
    <w:pPr>
      <w:spacing w:before="240"/>
    </w:pPr>
    <w:rPr>
      <w:sz w:val="30"/>
      <w:szCs w:val="30"/>
    </w:rPr>
  </w:style>
  <w:style w:type="character" w:customStyle="1" w:styleId="SubtitleChar">
    <w:name w:val="Subtitle Char"/>
    <w:basedOn w:val="DefaultParagraphFont"/>
    <w:link w:val="Subtitle"/>
    <w:rsid w:val="00727E54"/>
    <w:rPr>
      <w:rFonts w:ascii="Arial" w:eastAsiaTheme="majorEastAsia" w:hAnsi="Arial" w:cstheme="majorBidi"/>
      <w:b/>
      <w:bCs/>
      <w:color w:val="000000" w:themeColor="text1"/>
      <w:sz w:val="30"/>
      <w:szCs w:val="30"/>
      <w:lang w:eastAsia="en-US"/>
    </w:rPr>
  </w:style>
  <w:style w:type="paragraph" w:customStyle="1" w:styleId="Author">
    <w:name w:val="Author"/>
    <w:next w:val="BodyText"/>
    <w:qFormat/>
    <w:rsid w:val="00727E54"/>
    <w:pPr>
      <w:keepNext/>
      <w:keepLines/>
      <w:spacing w:after="200" w:line="480" w:lineRule="auto"/>
    </w:pPr>
    <w:rPr>
      <w:rFonts w:ascii="Arial" w:eastAsiaTheme="minorHAnsi" w:hAnsi="Arial" w:cstheme="minorBidi"/>
      <w:color w:val="000000" w:themeColor="text1"/>
      <w:sz w:val="24"/>
      <w:szCs w:val="24"/>
      <w:lang w:eastAsia="en-US"/>
    </w:rPr>
  </w:style>
  <w:style w:type="paragraph" w:styleId="Date">
    <w:name w:val="Date"/>
    <w:next w:val="BodyText"/>
    <w:link w:val="DateChar"/>
    <w:qFormat/>
    <w:rsid w:val="00727E54"/>
    <w:pPr>
      <w:keepNext/>
      <w:keepLines/>
      <w:spacing w:after="200"/>
      <w:jc w:val="center"/>
    </w:pPr>
    <w:rPr>
      <w:rFonts w:asciiTheme="minorHAnsi" w:eastAsiaTheme="minorHAnsi" w:hAnsiTheme="minorHAnsi" w:cstheme="minorBidi"/>
      <w:sz w:val="24"/>
      <w:szCs w:val="24"/>
      <w:lang w:eastAsia="en-US"/>
    </w:rPr>
  </w:style>
  <w:style w:type="character" w:customStyle="1" w:styleId="DateChar">
    <w:name w:val="Date Char"/>
    <w:basedOn w:val="DefaultParagraphFont"/>
    <w:link w:val="Date"/>
    <w:rsid w:val="00727E54"/>
    <w:rPr>
      <w:rFonts w:asciiTheme="minorHAnsi" w:eastAsiaTheme="minorHAnsi" w:hAnsiTheme="minorHAnsi" w:cstheme="minorBidi"/>
      <w:sz w:val="24"/>
      <w:szCs w:val="24"/>
      <w:lang w:eastAsia="en-US"/>
    </w:rPr>
  </w:style>
  <w:style w:type="paragraph" w:customStyle="1" w:styleId="Abstract">
    <w:name w:val="Abstract"/>
    <w:basedOn w:val="Normal"/>
    <w:next w:val="BodyText"/>
    <w:qFormat/>
    <w:rsid w:val="00727E54"/>
    <w:pPr>
      <w:keepNext/>
      <w:keepLines/>
      <w:spacing w:before="300" w:after="300" w:line="240" w:lineRule="auto"/>
      <w:jc w:val="left"/>
    </w:pPr>
    <w:rPr>
      <w:rFonts w:asciiTheme="minorHAnsi" w:eastAsiaTheme="minorHAnsi" w:hAnsiTheme="minorHAnsi" w:cstheme="minorBidi"/>
      <w:color w:val="auto"/>
      <w:lang w:eastAsia="en-US"/>
    </w:rPr>
  </w:style>
  <w:style w:type="paragraph" w:styleId="BlockText">
    <w:name w:val="Block Text"/>
    <w:basedOn w:val="BodyText"/>
    <w:next w:val="BodyText"/>
    <w:uiPriority w:val="9"/>
    <w:unhideWhenUsed/>
    <w:qFormat/>
    <w:rsid w:val="00727E54"/>
    <w:pPr>
      <w:spacing w:before="100" w:after="100" w:line="480" w:lineRule="auto"/>
      <w:ind w:left="480" w:right="480"/>
      <w:jc w:val="left"/>
    </w:pPr>
    <w:rPr>
      <w:rFonts w:ascii="Arial" w:eastAsiaTheme="minorHAnsi" w:hAnsi="Arial" w:cstheme="minorBidi"/>
      <w:color w:val="000000" w:themeColor="text1"/>
      <w:sz w:val="22"/>
      <w:szCs w:val="24"/>
      <w:lang w:eastAsia="en-US"/>
    </w:rPr>
  </w:style>
  <w:style w:type="table" w:customStyle="1" w:styleId="Table">
    <w:name w:val="Table"/>
    <w:semiHidden/>
    <w:unhideWhenUsed/>
    <w:qFormat/>
    <w:rsid w:val="00727E54"/>
    <w:pPr>
      <w:spacing w:after="200"/>
    </w:pPr>
    <w:rPr>
      <w:rFonts w:asciiTheme="minorHAnsi" w:eastAsiaTheme="minorHAnsi" w:hAnsiTheme="minorHAnsi" w:cstheme="minorBidi"/>
      <w:sz w:val="24"/>
      <w:szCs w:val="24"/>
      <w:lang w:val="en-SG" w:eastAsia="en-US"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727E54"/>
    <w:pPr>
      <w:keepNext/>
      <w:keepLines/>
      <w:spacing w:line="240" w:lineRule="auto"/>
      <w:jc w:val="left"/>
    </w:pPr>
    <w:rPr>
      <w:rFonts w:asciiTheme="minorHAnsi" w:eastAsiaTheme="minorHAnsi" w:hAnsiTheme="minorHAnsi" w:cstheme="minorBidi"/>
      <w:b/>
      <w:color w:val="auto"/>
      <w:sz w:val="24"/>
      <w:szCs w:val="24"/>
      <w:lang w:eastAsia="en-US"/>
    </w:rPr>
  </w:style>
  <w:style w:type="paragraph" w:customStyle="1" w:styleId="Definition">
    <w:name w:val="Definition"/>
    <w:basedOn w:val="Normal"/>
    <w:rsid w:val="00727E54"/>
    <w:pPr>
      <w:spacing w:after="200" w:line="240" w:lineRule="auto"/>
      <w:jc w:val="left"/>
    </w:pPr>
    <w:rPr>
      <w:rFonts w:asciiTheme="minorHAnsi" w:eastAsiaTheme="minorHAnsi" w:hAnsiTheme="minorHAnsi" w:cstheme="minorBidi"/>
      <w:color w:val="auto"/>
      <w:sz w:val="24"/>
      <w:szCs w:val="24"/>
      <w:lang w:eastAsia="en-US"/>
    </w:rPr>
  </w:style>
  <w:style w:type="paragraph" w:customStyle="1" w:styleId="Figure">
    <w:name w:val="Figure"/>
    <w:basedOn w:val="Normal"/>
    <w:rsid w:val="00727E54"/>
    <w:pPr>
      <w:spacing w:after="200" w:line="240" w:lineRule="auto"/>
      <w:jc w:val="left"/>
    </w:pPr>
    <w:rPr>
      <w:rFonts w:ascii="Arial" w:eastAsiaTheme="minorHAnsi" w:hAnsi="Arial" w:cstheme="minorBidi"/>
      <w:color w:val="000000" w:themeColor="text1"/>
      <w:szCs w:val="24"/>
      <w:lang w:eastAsia="en-US"/>
    </w:rPr>
  </w:style>
  <w:style w:type="character" w:customStyle="1" w:styleId="CaptionChar">
    <w:name w:val="Caption Char"/>
    <w:basedOn w:val="DefaultParagraphFont"/>
    <w:link w:val="Caption"/>
    <w:rsid w:val="00727E54"/>
    <w:rPr>
      <w:rFonts w:ascii="Palatino Linotype" w:hAnsi="Palatino Linotype"/>
      <w:i/>
      <w:iCs/>
      <w:noProof/>
      <w:color w:val="44546A" w:themeColor="text2"/>
      <w:sz w:val="18"/>
      <w:szCs w:val="18"/>
    </w:rPr>
  </w:style>
  <w:style w:type="character" w:customStyle="1" w:styleId="VerbatimChar">
    <w:name w:val="Verbatim Char"/>
    <w:basedOn w:val="CaptionChar"/>
    <w:link w:val="SourceCode"/>
    <w:rsid w:val="00727E54"/>
    <w:rPr>
      <w:rFonts w:ascii="Consolas" w:hAnsi="Consolas"/>
      <w:i/>
      <w:iCs/>
      <w:noProof/>
      <w:color w:val="44546A" w:themeColor="text2"/>
      <w:sz w:val="22"/>
      <w:szCs w:val="18"/>
      <w:shd w:val="clear" w:color="auto" w:fill="F8F8F8"/>
    </w:rPr>
  </w:style>
  <w:style w:type="character" w:customStyle="1" w:styleId="SectionNumber">
    <w:name w:val="Section Number"/>
    <w:basedOn w:val="CaptionChar"/>
    <w:rsid w:val="00727E54"/>
    <w:rPr>
      <w:rFonts w:ascii="Palatino Linotype" w:hAnsi="Palatino Linotype"/>
      <w:i/>
      <w:iCs/>
      <w:noProof/>
      <w:color w:val="44546A" w:themeColor="text2"/>
      <w:sz w:val="20"/>
      <w:szCs w:val="18"/>
    </w:rPr>
  </w:style>
  <w:style w:type="character" w:styleId="FootnoteReference">
    <w:name w:val="footnote reference"/>
    <w:basedOn w:val="CaptionChar"/>
    <w:rsid w:val="00727E54"/>
    <w:rPr>
      <w:rFonts w:ascii="Palatino Linotype" w:hAnsi="Palatino Linotype"/>
      <w:i/>
      <w:iCs/>
      <w:noProof/>
      <w:color w:val="44546A" w:themeColor="text2"/>
      <w:sz w:val="20"/>
      <w:szCs w:val="18"/>
      <w:vertAlign w:val="superscript"/>
    </w:rPr>
  </w:style>
  <w:style w:type="paragraph" w:styleId="TOCHeading">
    <w:name w:val="TOC Heading"/>
    <w:basedOn w:val="Heading1"/>
    <w:next w:val="BodyText"/>
    <w:uiPriority w:val="39"/>
    <w:unhideWhenUsed/>
    <w:qFormat/>
    <w:rsid w:val="00727E54"/>
    <w:pPr>
      <w:spacing w:before="240" w:line="259" w:lineRule="auto"/>
      <w:outlineLvl w:val="9"/>
    </w:pPr>
    <w:rPr>
      <w:rFonts w:asciiTheme="majorHAnsi" w:hAnsiTheme="majorHAnsi"/>
      <w:b w:val="0"/>
      <w:bCs w:val="0"/>
      <w:color w:val="2F5496" w:themeColor="accent1" w:themeShade="BF"/>
    </w:rPr>
  </w:style>
  <w:style w:type="paragraph" w:customStyle="1" w:styleId="SourceCode">
    <w:name w:val="Source Code"/>
    <w:basedOn w:val="Normal"/>
    <w:link w:val="VerbatimChar"/>
    <w:rsid w:val="00727E54"/>
    <w:pPr>
      <w:shd w:val="clear" w:color="auto" w:fill="F8F8F8"/>
      <w:wordWrap w:val="0"/>
      <w:spacing w:after="200" w:line="240" w:lineRule="auto"/>
      <w:jc w:val="left"/>
    </w:pPr>
    <w:rPr>
      <w:rFonts w:ascii="Consolas" w:hAnsi="Consolas"/>
      <w:i/>
      <w:iCs/>
      <w:color w:val="44546A" w:themeColor="text2"/>
      <w:sz w:val="22"/>
      <w:szCs w:val="18"/>
    </w:rPr>
  </w:style>
  <w:style w:type="character" w:customStyle="1" w:styleId="KeywordTok">
    <w:name w:val="KeywordTok"/>
    <w:basedOn w:val="VerbatimChar"/>
    <w:rsid w:val="00727E54"/>
    <w:rPr>
      <w:rFonts w:ascii="Consolas" w:hAnsi="Consolas"/>
      <w:b/>
      <w:i/>
      <w:iCs/>
      <w:noProof/>
      <w:color w:val="204A87"/>
      <w:sz w:val="22"/>
      <w:szCs w:val="18"/>
      <w:shd w:val="clear" w:color="auto" w:fill="F8F8F8"/>
    </w:rPr>
  </w:style>
  <w:style w:type="character" w:customStyle="1" w:styleId="DataTypeTok">
    <w:name w:val="DataTypeTok"/>
    <w:basedOn w:val="VerbatimChar"/>
    <w:rsid w:val="00727E54"/>
    <w:rPr>
      <w:rFonts w:ascii="Consolas" w:hAnsi="Consolas"/>
      <w:i/>
      <w:iCs/>
      <w:noProof/>
      <w:color w:val="204A87"/>
      <w:sz w:val="22"/>
      <w:szCs w:val="18"/>
      <w:shd w:val="clear" w:color="auto" w:fill="F8F8F8"/>
    </w:rPr>
  </w:style>
  <w:style w:type="character" w:customStyle="1" w:styleId="DecValTok">
    <w:name w:val="DecValTok"/>
    <w:basedOn w:val="VerbatimChar"/>
    <w:rsid w:val="00727E54"/>
    <w:rPr>
      <w:rFonts w:ascii="Consolas" w:hAnsi="Consolas"/>
      <w:i/>
      <w:iCs/>
      <w:noProof/>
      <w:color w:val="0000CF"/>
      <w:sz w:val="22"/>
      <w:szCs w:val="18"/>
      <w:shd w:val="clear" w:color="auto" w:fill="F8F8F8"/>
    </w:rPr>
  </w:style>
  <w:style w:type="character" w:customStyle="1" w:styleId="BaseNTok">
    <w:name w:val="BaseNTok"/>
    <w:basedOn w:val="VerbatimChar"/>
    <w:rsid w:val="00727E54"/>
    <w:rPr>
      <w:rFonts w:ascii="Consolas" w:hAnsi="Consolas"/>
      <w:i/>
      <w:iCs/>
      <w:noProof/>
      <w:color w:val="0000CF"/>
      <w:sz w:val="22"/>
      <w:szCs w:val="18"/>
      <w:shd w:val="clear" w:color="auto" w:fill="F8F8F8"/>
    </w:rPr>
  </w:style>
  <w:style w:type="character" w:customStyle="1" w:styleId="FloatTok">
    <w:name w:val="FloatTok"/>
    <w:basedOn w:val="VerbatimChar"/>
    <w:rsid w:val="00727E54"/>
    <w:rPr>
      <w:rFonts w:ascii="Consolas" w:hAnsi="Consolas"/>
      <w:i/>
      <w:iCs/>
      <w:noProof/>
      <w:color w:val="0000CF"/>
      <w:sz w:val="22"/>
      <w:szCs w:val="18"/>
      <w:shd w:val="clear" w:color="auto" w:fill="F8F8F8"/>
    </w:rPr>
  </w:style>
  <w:style w:type="character" w:customStyle="1" w:styleId="ConstantTok">
    <w:name w:val="ConstantTok"/>
    <w:basedOn w:val="VerbatimChar"/>
    <w:rsid w:val="00727E54"/>
    <w:rPr>
      <w:rFonts w:ascii="Consolas" w:hAnsi="Consolas"/>
      <w:i/>
      <w:iCs/>
      <w:noProof/>
      <w:color w:val="8F5902"/>
      <w:sz w:val="22"/>
      <w:szCs w:val="18"/>
      <w:shd w:val="clear" w:color="auto" w:fill="F8F8F8"/>
    </w:rPr>
  </w:style>
  <w:style w:type="character" w:customStyle="1" w:styleId="CharTok">
    <w:name w:val="CharTok"/>
    <w:basedOn w:val="VerbatimChar"/>
    <w:rsid w:val="00727E54"/>
    <w:rPr>
      <w:rFonts w:ascii="Consolas" w:hAnsi="Consolas"/>
      <w:i/>
      <w:iCs/>
      <w:noProof/>
      <w:color w:val="4E9A06"/>
      <w:sz w:val="22"/>
      <w:szCs w:val="18"/>
      <w:shd w:val="clear" w:color="auto" w:fill="F8F8F8"/>
    </w:rPr>
  </w:style>
  <w:style w:type="character" w:customStyle="1" w:styleId="SpecialCharTok">
    <w:name w:val="SpecialCharTok"/>
    <w:basedOn w:val="VerbatimChar"/>
    <w:rsid w:val="00727E54"/>
    <w:rPr>
      <w:rFonts w:ascii="Consolas" w:hAnsi="Consolas"/>
      <w:b/>
      <w:i/>
      <w:iCs/>
      <w:noProof/>
      <w:color w:val="CE5C00"/>
      <w:sz w:val="22"/>
      <w:szCs w:val="18"/>
      <w:shd w:val="clear" w:color="auto" w:fill="F8F8F8"/>
    </w:rPr>
  </w:style>
  <w:style w:type="character" w:customStyle="1" w:styleId="StringTok">
    <w:name w:val="StringTok"/>
    <w:basedOn w:val="VerbatimChar"/>
    <w:rsid w:val="00727E54"/>
    <w:rPr>
      <w:rFonts w:ascii="Consolas" w:hAnsi="Consolas"/>
      <w:i/>
      <w:iCs/>
      <w:noProof/>
      <w:color w:val="4E9A06"/>
      <w:sz w:val="22"/>
      <w:szCs w:val="18"/>
      <w:shd w:val="clear" w:color="auto" w:fill="F8F8F8"/>
    </w:rPr>
  </w:style>
  <w:style w:type="character" w:customStyle="1" w:styleId="VerbatimStringTok">
    <w:name w:val="VerbatimStringTok"/>
    <w:basedOn w:val="VerbatimChar"/>
    <w:rsid w:val="00727E54"/>
    <w:rPr>
      <w:rFonts w:ascii="Consolas" w:hAnsi="Consolas"/>
      <w:i/>
      <w:iCs/>
      <w:noProof/>
      <w:color w:val="4E9A06"/>
      <w:sz w:val="22"/>
      <w:szCs w:val="18"/>
      <w:shd w:val="clear" w:color="auto" w:fill="F8F8F8"/>
    </w:rPr>
  </w:style>
  <w:style w:type="character" w:customStyle="1" w:styleId="SpecialStringTok">
    <w:name w:val="SpecialStringTok"/>
    <w:basedOn w:val="VerbatimChar"/>
    <w:rsid w:val="00727E54"/>
    <w:rPr>
      <w:rFonts w:ascii="Consolas" w:hAnsi="Consolas"/>
      <w:i/>
      <w:iCs/>
      <w:noProof/>
      <w:color w:val="4E9A06"/>
      <w:sz w:val="22"/>
      <w:szCs w:val="18"/>
      <w:shd w:val="clear" w:color="auto" w:fill="F8F8F8"/>
    </w:rPr>
  </w:style>
  <w:style w:type="character" w:customStyle="1" w:styleId="ImportTok">
    <w:name w:val="ImportTok"/>
    <w:basedOn w:val="VerbatimChar"/>
    <w:rsid w:val="00727E54"/>
    <w:rPr>
      <w:rFonts w:ascii="Consolas" w:hAnsi="Consolas"/>
      <w:i/>
      <w:iCs/>
      <w:noProof/>
      <w:color w:val="44546A" w:themeColor="text2"/>
      <w:sz w:val="22"/>
      <w:szCs w:val="18"/>
      <w:shd w:val="clear" w:color="auto" w:fill="F8F8F8"/>
    </w:rPr>
  </w:style>
  <w:style w:type="character" w:customStyle="1" w:styleId="CommentTok">
    <w:name w:val="CommentTok"/>
    <w:basedOn w:val="VerbatimChar"/>
    <w:rsid w:val="00727E54"/>
    <w:rPr>
      <w:rFonts w:ascii="Consolas" w:hAnsi="Consolas"/>
      <w:i w:val="0"/>
      <w:iCs/>
      <w:noProof/>
      <w:color w:val="8F5902"/>
      <w:sz w:val="22"/>
      <w:szCs w:val="18"/>
      <w:shd w:val="clear" w:color="auto" w:fill="F8F8F8"/>
    </w:rPr>
  </w:style>
  <w:style w:type="character" w:customStyle="1" w:styleId="DocumentationTok">
    <w:name w:val="DocumentationTok"/>
    <w:basedOn w:val="VerbatimChar"/>
    <w:rsid w:val="00727E54"/>
    <w:rPr>
      <w:rFonts w:ascii="Consolas" w:hAnsi="Consolas"/>
      <w:b/>
      <w:i w:val="0"/>
      <w:iCs/>
      <w:noProof/>
      <w:color w:val="8F5902"/>
      <w:sz w:val="22"/>
      <w:szCs w:val="18"/>
      <w:shd w:val="clear" w:color="auto" w:fill="F8F8F8"/>
    </w:rPr>
  </w:style>
  <w:style w:type="character" w:customStyle="1" w:styleId="AnnotationTok">
    <w:name w:val="AnnotationTok"/>
    <w:basedOn w:val="VerbatimChar"/>
    <w:rsid w:val="00727E54"/>
    <w:rPr>
      <w:rFonts w:ascii="Consolas" w:hAnsi="Consolas"/>
      <w:b/>
      <w:i w:val="0"/>
      <w:iCs/>
      <w:noProof/>
      <w:color w:val="8F5902"/>
      <w:sz w:val="22"/>
      <w:szCs w:val="18"/>
      <w:shd w:val="clear" w:color="auto" w:fill="F8F8F8"/>
    </w:rPr>
  </w:style>
  <w:style w:type="character" w:customStyle="1" w:styleId="CommentVarTok">
    <w:name w:val="CommentVarTok"/>
    <w:basedOn w:val="VerbatimChar"/>
    <w:rsid w:val="00727E54"/>
    <w:rPr>
      <w:rFonts w:ascii="Consolas" w:hAnsi="Consolas"/>
      <w:b/>
      <w:i w:val="0"/>
      <w:iCs/>
      <w:noProof/>
      <w:color w:val="8F5902"/>
      <w:sz w:val="22"/>
      <w:szCs w:val="18"/>
      <w:shd w:val="clear" w:color="auto" w:fill="F8F8F8"/>
    </w:rPr>
  </w:style>
  <w:style w:type="character" w:customStyle="1" w:styleId="OtherTok">
    <w:name w:val="OtherTok"/>
    <w:basedOn w:val="VerbatimChar"/>
    <w:rsid w:val="00727E54"/>
    <w:rPr>
      <w:rFonts w:ascii="Consolas" w:hAnsi="Consolas"/>
      <w:i/>
      <w:iCs/>
      <w:noProof/>
      <w:color w:val="8F5902"/>
      <w:sz w:val="22"/>
      <w:szCs w:val="18"/>
      <w:shd w:val="clear" w:color="auto" w:fill="F8F8F8"/>
    </w:rPr>
  </w:style>
  <w:style w:type="character" w:customStyle="1" w:styleId="FunctionTok">
    <w:name w:val="FunctionTok"/>
    <w:basedOn w:val="VerbatimChar"/>
    <w:rsid w:val="00727E54"/>
    <w:rPr>
      <w:rFonts w:ascii="Consolas" w:hAnsi="Consolas"/>
      <w:b/>
      <w:i/>
      <w:iCs/>
      <w:noProof/>
      <w:color w:val="204A87"/>
      <w:sz w:val="22"/>
      <w:szCs w:val="18"/>
      <w:shd w:val="clear" w:color="auto" w:fill="F8F8F8"/>
    </w:rPr>
  </w:style>
  <w:style w:type="character" w:customStyle="1" w:styleId="VariableTok">
    <w:name w:val="VariableTok"/>
    <w:basedOn w:val="VerbatimChar"/>
    <w:rsid w:val="00727E54"/>
    <w:rPr>
      <w:rFonts w:ascii="Consolas" w:hAnsi="Consolas"/>
      <w:i/>
      <w:iCs/>
      <w:noProof/>
      <w:color w:val="000000"/>
      <w:sz w:val="22"/>
      <w:szCs w:val="18"/>
      <w:shd w:val="clear" w:color="auto" w:fill="F8F8F8"/>
    </w:rPr>
  </w:style>
  <w:style w:type="character" w:customStyle="1" w:styleId="ControlFlowTok">
    <w:name w:val="ControlFlowTok"/>
    <w:basedOn w:val="VerbatimChar"/>
    <w:rsid w:val="00727E54"/>
    <w:rPr>
      <w:rFonts w:ascii="Consolas" w:hAnsi="Consolas"/>
      <w:b/>
      <w:i/>
      <w:iCs/>
      <w:noProof/>
      <w:color w:val="204A87"/>
      <w:sz w:val="22"/>
      <w:szCs w:val="18"/>
      <w:shd w:val="clear" w:color="auto" w:fill="F8F8F8"/>
    </w:rPr>
  </w:style>
  <w:style w:type="character" w:customStyle="1" w:styleId="OperatorTok">
    <w:name w:val="OperatorTok"/>
    <w:basedOn w:val="VerbatimChar"/>
    <w:rsid w:val="00727E54"/>
    <w:rPr>
      <w:rFonts w:ascii="Consolas" w:hAnsi="Consolas"/>
      <w:b/>
      <w:i/>
      <w:iCs/>
      <w:noProof/>
      <w:color w:val="CE5C00"/>
      <w:sz w:val="22"/>
      <w:szCs w:val="18"/>
      <w:shd w:val="clear" w:color="auto" w:fill="F8F8F8"/>
    </w:rPr>
  </w:style>
  <w:style w:type="character" w:customStyle="1" w:styleId="BuiltInTok">
    <w:name w:val="BuiltInTok"/>
    <w:basedOn w:val="VerbatimChar"/>
    <w:rsid w:val="00727E54"/>
    <w:rPr>
      <w:rFonts w:ascii="Consolas" w:hAnsi="Consolas"/>
      <w:i/>
      <w:iCs/>
      <w:noProof/>
      <w:color w:val="44546A" w:themeColor="text2"/>
      <w:sz w:val="22"/>
      <w:szCs w:val="18"/>
      <w:shd w:val="clear" w:color="auto" w:fill="F8F8F8"/>
    </w:rPr>
  </w:style>
  <w:style w:type="character" w:customStyle="1" w:styleId="ExtensionTok">
    <w:name w:val="ExtensionTok"/>
    <w:basedOn w:val="VerbatimChar"/>
    <w:rsid w:val="00727E54"/>
    <w:rPr>
      <w:rFonts w:ascii="Consolas" w:hAnsi="Consolas"/>
      <w:i/>
      <w:iCs/>
      <w:noProof/>
      <w:color w:val="44546A" w:themeColor="text2"/>
      <w:sz w:val="22"/>
      <w:szCs w:val="18"/>
      <w:shd w:val="clear" w:color="auto" w:fill="F8F8F8"/>
    </w:rPr>
  </w:style>
  <w:style w:type="character" w:customStyle="1" w:styleId="PreprocessorTok">
    <w:name w:val="PreprocessorTok"/>
    <w:basedOn w:val="VerbatimChar"/>
    <w:rsid w:val="00727E54"/>
    <w:rPr>
      <w:rFonts w:ascii="Consolas" w:hAnsi="Consolas"/>
      <w:i w:val="0"/>
      <w:iCs/>
      <w:noProof/>
      <w:color w:val="8F5902"/>
      <w:sz w:val="22"/>
      <w:szCs w:val="18"/>
      <w:shd w:val="clear" w:color="auto" w:fill="F8F8F8"/>
    </w:rPr>
  </w:style>
  <w:style w:type="character" w:customStyle="1" w:styleId="AttributeTok">
    <w:name w:val="AttributeTok"/>
    <w:basedOn w:val="VerbatimChar"/>
    <w:rsid w:val="00727E54"/>
    <w:rPr>
      <w:rFonts w:ascii="Consolas" w:hAnsi="Consolas"/>
      <w:i/>
      <w:iCs/>
      <w:noProof/>
      <w:color w:val="204A87"/>
      <w:sz w:val="22"/>
      <w:szCs w:val="18"/>
      <w:shd w:val="clear" w:color="auto" w:fill="F8F8F8"/>
    </w:rPr>
  </w:style>
  <w:style w:type="character" w:customStyle="1" w:styleId="RegionMarkerTok">
    <w:name w:val="RegionMarkerTok"/>
    <w:basedOn w:val="VerbatimChar"/>
    <w:rsid w:val="00727E54"/>
    <w:rPr>
      <w:rFonts w:ascii="Consolas" w:hAnsi="Consolas"/>
      <w:i/>
      <w:iCs/>
      <w:noProof/>
      <w:color w:val="44546A" w:themeColor="text2"/>
      <w:sz w:val="22"/>
      <w:szCs w:val="18"/>
      <w:shd w:val="clear" w:color="auto" w:fill="F8F8F8"/>
    </w:rPr>
  </w:style>
  <w:style w:type="character" w:customStyle="1" w:styleId="InformationTok">
    <w:name w:val="InformationTok"/>
    <w:basedOn w:val="VerbatimChar"/>
    <w:rsid w:val="00727E54"/>
    <w:rPr>
      <w:rFonts w:ascii="Consolas" w:hAnsi="Consolas"/>
      <w:b/>
      <w:i w:val="0"/>
      <w:iCs/>
      <w:noProof/>
      <w:color w:val="8F5902"/>
      <w:sz w:val="22"/>
      <w:szCs w:val="18"/>
      <w:shd w:val="clear" w:color="auto" w:fill="F8F8F8"/>
    </w:rPr>
  </w:style>
  <w:style w:type="character" w:customStyle="1" w:styleId="WarningTok">
    <w:name w:val="WarningTok"/>
    <w:basedOn w:val="VerbatimChar"/>
    <w:rsid w:val="00727E54"/>
    <w:rPr>
      <w:rFonts w:ascii="Consolas" w:hAnsi="Consolas"/>
      <w:b/>
      <w:i w:val="0"/>
      <w:iCs/>
      <w:noProof/>
      <w:color w:val="8F5902"/>
      <w:sz w:val="22"/>
      <w:szCs w:val="18"/>
      <w:shd w:val="clear" w:color="auto" w:fill="F8F8F8"/>
    </w:rPr>
  </w:style>
  <w:style w:type="character" w:customStyle="1" w:styleId="AlertTok">
    <w:name w:val="AlertTok"/>
    <w:basedOn w:val="VerbatimChar"/>
    <w:rsid w:val="00727E54"/>
    <w:rPr>
      <w:rFonts w:ascii="Consolas" w:hAnsi="Consolas"/>
      <w:i/>
      <w:iCs/>
      <w:noProof/>
      <w:color w:val="EF2929"/>
      <w:sz w:val="22"/>
      <w:szCs w:val="18"/>
      <w:shd w:val="clear" w:color="auto" w:fill="F8F8F8"/>
    </w:rPr>
  </w:style>
  <w:style w:type="character" w:customStyle="1" w:styleId="ErrorTok">
    <w:name w:val="ErrorTok"/>
    <w:basedOn w:val="VerbatimChar"/>
    <w:rsid w:val="00727E54"/>
    <w:rPr>
      <w:rFonts w:ascii="Consolas" w:hAnsi="Consolas"/>
      <w:b/>
      <w:i/>
      <w:iCs/>
      <w:noProof/>
      <w:color w:val="A40000"/>
      <w:sz w:val="22"/>
      <w:szCs w:val="18"/>
      <w:shd w:val="clear" w:color="auto" w:fill="F8F8F8"/>
    </w:rPr>
  </w:style>
  <w:style w:type="character" w:customStyle="1" w:styleId="NormalTok">
    <w:name w:val="NormalTok"/>
    <w:basedOn w:val="VerbatimChar"/>
    <w:rsid w:val="00727E54"/>
    <w:rPr>
      <w:rFonts w:ascii="Consolas" w:hAnsi="Consolas"/>
      <w:i/>
      <w:iCs/>
      <w:noProof/>
      <w:color w:val="44546A" w:themeColor="text2"/>
      <w:sz w:val="22"/>
      <w:szCs w:val="18"/>
      <w:shd w:val="clear" w:color="auto" w:fill="F8F8F8"/>
    </w:rPr>
  </w:style>
  <w:style w:type="paragraph" w:styleId="PlainText">
    <w:name w:val="Plain Text"/>
    <w:basedOn w:val="Normal"/>
    <w:link w:val="PlainTextChar"/>
    <w:rsid w:val="00727E54"/>
    <w:pPr>
      <w:spacing w:line="240" w:lineRule="auto"/>
      <w:jc w:val="left"/>
    </w:pPr>
    <w:rPr>
      <w:rFonts w:ascii="Arial" w:eastAsiaTheme="minorHAnsi" w:hAnsi="Arial" w:cs="Consolas"/>
      <w:color w:val="auto"/>
      <w:sz w:val="24"/>
      <w:szCs w:val="21"/>
      <w:lang w:eastAsia="en-US"/>
    </w:rPr>
  </w:style>
  <w:style w:type="character" w:customStyle="1" w:styleId="PlainTextChar">
    <w:name w:val="Plain Text Char"/>
    <w:basedOn w:val="DefaultParagraphFont"/>
    <w:link w:val="PlainText"/>
    <w:rsid w:val="00727E54"/>
    <w:rPr>
      <w:rFonts w:ascii="Arial" w:eastAsiaTheme="minorHAnsi" w:hAnsi="Arial" w:cs="Consolas"/>
      <w:sz w:val="24"/>
      <w:szCs w:val="21"/>
      <w:lang w:eastAsia="en-US"/>
    </w:rPr>
  </w:style>
  <w:style w:type="character" w:styleId="BookTitle">
    <w:name w:val="Book Title"/>
    <w:basedOn w:val="DefaultParagraphFont"/>
    <w:rsid w:val="00727E54"/>
    <w:rPr>
      <w:rFonts w:ascii="Arial" w:hAnsi="Arial"/>
      <w:b/>
      <w:bCs/>
      <w:i w:val="0"/>
      <w:iCs/>
      <w:color w:val="000000" w:themeColor="text1"/>
      <w:spacing w:val="5"/>
      <w:sz w:val="24"/>
    </w:rPr>
  </w:style>
  <w:style w:type="paragraph" w:customStyle="1" w:styleId="Style1">
    <w:name w:val="Style1"/>
    <w:basedOn w:val="FirstParagraph"/>
    <w:qFormat/>
    <w:rsid w:val="00727E54"/>
  </w:style>
  <w:style w:type="numbering" w:customStyle="1" w:styleId="CurrentList1">
    <w:name w:val="Current List1"/>
    <w:uiPriority w:val="99"/>
    <w:rsid w:val="00727E54"/>
    <w:pPr>
      <w:numPr>
        <w:numId w:val="26"/>
      </w:numPr>
    </w:pPr>
  </w:style>
  <w:style w:type="paragraph" w:customStyle="1" w:styleId="Style2">
    <w:name w:val="Style2"/>
    <w:basedOn w:val="Heading2"/>
    <w:qFormat/>
    <w:rsid w:val="00727E54"/>
  </w:style>
  <w:style w:type="paragraph" w:customStyle="1" w:styleId="Style3">
    <w:name w:val="Style3"/>
    <w:basedOn w:val="Heading2"/>
    <w:autoRedefine/>
    <w:qFormat/>
    <w:rsid w:val="00727E54"/>
  </w:style>
  <w:style w:type="paragraph" w:customStyle="1" w:styleId="Style4">
    <w:name w:val="Style4"/>
    <w:basedOn w:val="Heading2"/>
    <w:autoRedefine/>
    <w:qFormat/>
    <w:rsid w:val="00727E54"/>
    <w:rPr>
      <w:rFonts w:cs="Times New Roman (Headings CS)"/>
    </w:rPr>
  </w:style>
  <w:style w:type="paragraph" w:customStyle="1" w:styleId="Style5">
    <w:name w:val="Style5"/>
    <w:basedOn w:val="FirstParagraph"/>
    <w:qFormat/>
    <w:rsid w:val="00727E54"/>
  </w:style>
  <w:style w:type="paragraph" w:customStyle="1" w:styleId="MDPI71References">
    <w:name w:val="MDPI_7.1_References"/>
    <w:basedOn w:val="Normal"/>
    <w:rsid w:val="002B4E98"/>
    <w:pPr>
      <w:numPr>
        <w:numId w:val="32"/>
      </w:numPr>
    </w:pPr>
  </w:style>
  <w:style w:type="paragraph" w:styleId="Revision">
    <w:name w:val="Revision"/>
    <w:hidden/>
    <w:uiPriority w:val="99"/>
    <w:semiHidden/>
    <w:rsid w:val="00B7640F"/>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16/B978-012374410-4.00680-4" TargetMode="External"/><Relationship Id="rId26" Type="http://schemas.openxmlformats.org/officeDocument/2006/relationships/hyperlink" Target="https://doi.org/10.1007/s10142-023-01064-6" TargetMode="External"/><Relationship Id="rId39" Type="http://schemas.openxmlformats.org/officeDocument/2006/relationships/hyperlink" Target="https://CRAN.R-project.org/package=pheatmap" TargetMode="External"/><Relationship Id="rId21" Type="http://schemas.openxmlformats.org/officeDocument/2006/relationships/hyperlink" Target="https://doi.org/10.1080/01652176.2016.1277281" TargetMode="External"/><Relationship Id="rId34" Type="http://schemas.openxmlformats.org/officeDocument/2006/relationships/hyperlink" Target="https://doi.org/10.1038/nprot.2016.095" TargetMode="External"/><Relationship Id="rId42" Type="http://schemas.openxmlformats.org/officeDocument/2006/relationships/hyperlink" Target="https://doi.org/10.1080/03079459308418899" TargetMode="External"/><Relationship Id="rId47" Type="http://schemas.openxmlformats.org/officeDocument/2006/relationships/hyperlink" Target="https://doi.org/10.1016/b978-0-12-800276-6.00003-6" TargetMode="External"/><Relationship Id="rId50" Type="http://schemas.openxmlformats.org/officeDocument/2006/relationships/hyperlink" Target="https://doi.org/10.15252/embj.2021109845" TargetMode="External"/><Relationship Id="rId55" Type="http://schemas.openxmlformats.org/officeDocument/2006/relationships/hyperlink" Target="https://doi.org/10.3390/biology10050384"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ncbi.nlm.nih.gov/geo" TargetMode="External"/><Relationship Id="rId29" Type="http://schemas.openxmlformats.org/officeDocument/2006/relationships/hyperlink" Target="https://doi.org/10.3390/biology12070997" TargetMode="External"/><Relationship Id="rId11" Type="http://schemas.openxmlformats.org/officeDocument/2006/relationships/hyperlink" Target="http://www.ncbi.nlm.nih.gov/geo" TargetMode="External"/><Relationship Id="rId24" Type="http://schemas.openxmlformats.org/officeDocument/2006/relationships/hyperlink" Target="https://doi.org/10.1637/8575-010509-reg.1" TargetMode="External"/><Relationship Id="rId32" Type="http://schemas.openxmlformats.org/officeDocument/2006/relationships/hyperlink" Target="https://doi.org/10.1093/nar/28.1.27" TargetMode="External"/><Relationship Id="rId37" Type="http://schemas.openxmlformats.org/officeDocument/2006/relationships/hyperlink" Target="https://doi.org/10.1186/s13059-014-0550-8" TargetMode="External"/><Relationship Id="rId40" Type="http://schemas.openxmlformats.org/officeDocument/2006/relationships/hyperlink" Target="https://CRAN.R-project.org/package=ggvenn" TargetMode="External"/><Relationship Id="rId45" Type="http://schemas.openxmlformats.org/officeDocument/2006/relationships/hyperlink" Target="https://doi.org/10.1371/journal.ppat.1010718" TargetMode="External"/><Relationship Id="rId53" Type="http://schemas.openxmlformats.org/officeDocument/2006/relationships/hyperlink" Target="https://doi.org/10.1186/s12985-024-02449-0"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99/vir.0.19497-0" TargetMode="External"/><Relationship Id="rId14" Type="http://schemas.openxmlformats.org/officeDocument/2006/relationships/image" Target="media/image5.png"/><Relationship Id="rId22" Type="http://schemas.openxmlformats.org/officeDocument/2006/relationships/hyperlink" Target="https://doi.org/10.1186/s12917-019-2138-8" TargetMode="External"/><Relationship Id="rId27" Type="http://schemas.openxmlformats.org/officeDocument/2006/relationships/hyperlink" Target="https://doi.org/10.3389/fgene.2019.00384" TargetMode="External"/><Relationship Id="rId30" Type="http://schemas.openxmlformats.org/officeDocument/2006/relationships/hyperlink" Target="https://doi.org/10.1016/j.virs.2022.09.002" TargetMode="External"/><Relationship Id="rId35" Type="http://schemas.openxmlformats.org/officeDocument/2006/relationships/hyperlink" Target="https://doi.org/10.12688/f1000research.29032.2" TargetMode="External"/><Relationship Id="rId43" Type="http://schemas.openxmlformats.org/officeDocument/2006/relationships/hyperlink" Target="https://doi.org/10.1038/sj.cdd.4400823" TargetMode="External"/><Relationship Id="rId48" Type="http://schemas.openxmlformats.org/officeDocument/2006/relationships/hyperlink" Target="https://doi.org/10.1016/j.molmed.2006.07.007" TargetMode="External"/><Relationship Id="rId56" Type="http://schemas.openxmlformats.org/officeDocument/2006/relationships/header" Target="header1.xml"/><Relationship Id="rId8" Type="http://schemas.openxmlformats.org/officeDocument/2006/relationships/hyperlink" Target="https://ftp.ncbi.nlm.nih.gov/genomes/all/GCF/000/146/605/GCF_000146605.3_Turkey_5.1/" TargetMode="External"/><Relationship Id="rId51" Type="http://schemas.openxmlformats.org/officeDocument/2006/relationships/hyperlink" Target="https://doi.org/10.2307/1591329"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Abraham-Quaye/host_rna_seq" TargetMode="External"/><Relationship Id="rId25" Type="http://schemas.openxmlformats.org/officeDocument/2006/relationships/hyperlink" Target="https://doi.org/10.1007/s007050070083" TargetMode="External"/><Relationship Id="rId33" Type="http://schemas.openxmlformats.org/officeDocument/2006/relationships/hyperlink" Target="https://doi.org/10.1016/j.jviromet.2016.11.002" TargetMode="External"/><Relationship Id="rId38" Type="http://schemas.openxmlformats.org/officeDocument/2006/relationships/hyperlink" Target="https://ggplot2.tidyverse.org" TargetMode="External"/><Relationship Id="rId46" Type="http://schemas.openxmlformats.org/officeDocument/2006/relationships/hyperlink" Target="https://doi.org/10.1016/j.virol.2011.12.006" TargetMode="External"/><Relationship Id="rId59" Type="http://schemas.openxmlformats.org/officeDocument/2006/relationships/header" Target="header3.xml"/><Relationship Id="rId20" Type="http://schemas.openxmlformats.org/officeDocument/2006/relationships/hyperlink" Target="http://scholar.lib.vt.edu/theses/available/etd-08142006-145339/" TargetMode="External"/><Relationship Id="rId41" Type="http://schemas.openxmlformats.org/officeDocument/2006/relationships/hyperlink" Target="https://doi.org/10.1093/nar/gkac194" TargetMode="External"/><Relationship Id="rId54" Type="http://schemas.openxmlformats.org/officeDocument/2006/relationships/hyperlink" Target="https://doi.org/10.1007/978-1-60327-017-5_14" TargetMode="Externa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016/s0145-305x(99)00075-0" TargetMode="External"/><Relationship Id="rId28" Type="http://schemas.openxmlformats.org/officeDocument/2006/relationships/hyperlink" Target="https://doi.org/10.1007/s12275-016-6233-2" TargetMode="External"/><Relationship Id="rId36" Type="http://schemas.openxmlformats.org/officeDocument/2006/relationships/hyperlink" Target="https://doi.org/10.14806/ej.17.1.200" TargetMode="External"/><Relationship Id="rId49" Type="http://schemas.openxmlformats.org/officeDocument/2006/relationships/hyperlink" Target="https://doi.org/10.1016/0165-2478(93)90080-l"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hyperlink" Target="https://doi.org/10.1038/75556" TargetMode="External"/><Relationship Id="rId44" Type="http://schemas.openxmlformats.org/officeDocument/2006/relationships/hyperlink" Target="https://doi.org/10.1016/s1054-3589(08)61063-7" TargetMode="External"/><Relationship Id="rId52" Type="http://schemas.openxmlformats.org/officeDocument/2006/relationships/hyperlink" Target="https://doi.org/10.1016/j.virusres.2019.01.005"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blast.ncbi.nlm.nih.gov/Blast.cgi?PROGRAM=blastn"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virus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C:\Users\MDPI\Desktop\Word templates\viruses-template.dot</Template>
  <TotalTime>83</TotalTime>
  <Pages>74</Pages>
  <Words>19617</Words>
  <Characters>111819</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Abraham Quaye</cp:lastModifiedBy>
  <cp:revision>19</cp:revision>
  <cp:lastPrinted>2025-01-17T03:53:00Z</cp:lastPrinted>
  <dcterms:created xsi:type="dcterms:W3CDTF">2025-01-17T02:56:00Z</dcterms:created>
  <dcterms:modified xsi:type="dcterms:W3CDTF">2025-02-10T23:30:00Z</dcterms:modified>
</cp:coreProperties>
</file>